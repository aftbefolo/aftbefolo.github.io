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9DFFA6" w14:textId="7416092C" w:rsidR="003D4656" w:rsidRPr="009E5F65" w:rsidRDefault="000122D7" w:rsidP="009E5F65">
      <w:pPr>
        <w:tabs>
          <w:tab w:val="left" w:pos="3456"/>
        </w:tabs>
      </w:pPr>
      <w:ins w:id="0" w:author="Freidy BEFOLO" w:date="2025-05-05T12:46:00Z">
        <w:r w:rsidRPr="004C5982">
          <w:rPr>
            <w:rFonts w:eastAsia="Candara" w:cs="Candara"/>
            <w:noProof/>
            <w:lang w:eastAsia="fr-FR"/>
          </w:rPr>
          <w:drawing>
            <wp:anchor distT="0" distB="0" distL="114300" distR="114300" simplePos="0" relativeHeight="251684864" behindDoc="1" locked="0" layoutInCell="1" allowOverlap="1" wp14:anchorId="54E6BE54" wp14:editId="79725AAA">
              <wp:simplePos x="0" y="0"/>
              <wp:positionH relativeFrom="page">
                <wp:posOffset>3019587</wp:posOffset>
              </wp:positionH>
              <wp:positionV relativeFrom="paragraph">
                <wp:posOffset>278765</wp:posOffset>
              </wp:positionV>
              <wp:extent cx="1456518" cy="1493520"/>
              <wp:effectExtent l="0" t="0" r="0" b="0"/>
              <wp:wrapNone/>
              <wp:docPr id="5004" name="Image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d douala.png"/>
                      <pic:cNvPicPr/>
                    </pic:nvPicPr>
                    <pic:blipFill>
                      <a:blip r:embed="rId8">
                        <a:extLst>
                          <a:ext uri="{28A0092B-C50C-407E-A947-70E740481C1C}">
                            <a14:useLocalDpi xmlns:a14="http://schemas.microsoft.com/office/drawing/2010/main" val="0"/>
                          </a:ext>
                        </a:extLst>
                      </a:blip>
                      <a:stretch>
                        <a:fillRect/>
                      </a:stretch>
                    </pic:blipFill>
                    <pic:spPr>
                      <a:xfrm>
                        <a:off x="0" y="0"/>
                        <a:ext cx="1456518" cy="1493520"/>
                      </a:xfrm>
                      <a:prstGeom prst="rect">
                        <a:avLst/>
                      </a:prstGeom>
                    </pic:spPr>
                  </pic:pic>
                </a:graphicData>
              </a:graphic>
              <wp14:sizeRelH relativeFrom="margin">
                <wp14:pctWidth>0</wp14:pctWidth>
              </wp14:sizeRelH>
              <wp14:sizeRelV relativeFrom="margin">
                <wp14:pctHeight>0</wp14:pctHeight>
              </wp14:sizeRelV>
            </wp:anchor>
          </w:drawing>
        </w:r>
      </w:ins>
      <w:r w:rsidR="003D4656">
        <w:rPr>
          <w:noProof/>
          <w:lang w:eastAsia="fr-FR"/>
        </w:rPr>
        <mc:AlternateContent>
          <mc:Choice Requires="wps">
            <w:drawing>
              <wp:anchor distT="0" distB="0" distL="114300" distR="114300" simplePos="0" relativeHeight="251659264" behindDoc="1" locked="0" layoutInCell="1" allowOverlap="1" wp14:anchorId="126FA082" wp14:editId="6F189D6B">
                <wp:simplePos x="0" y="0"/>
                <wp:positionH relativeFrom="page">
                  <wp:posOffset>-16873</wp:posOffset>
                </wp:positionH>
                <wp:positionV relativeFrom="page">
                  <wp:posOffset>-325483</wp:posOffset>
                </wp:positionV>
                <wp:extent cx="7559040" cy="10675620"/>
                <wp:effectExtent l="0" t="0" r="3810" b="0"/>
                <wp:wrapNone/>
                <wp:docPr id="1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75620"/>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18A93" id="Rectangle 11" o:spid="_x0000_s1026" style="position:absolute;margin-left:-1.35pt;margin-top:-25.65pt;width:595.2pt;height:840.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" fillcolor="#f4f4f4" stroked="f">
                <w10:wrap anchorx="page" anchory="page"/>
              </v:rect>
            </w:pict>
          </mc:Fallback>
        </mc:AlternateContent>
      </w:r>
      <w:r w:rsidR="003D4656">
        <w:rPr>
          <w:noProof/>
          <w:lang w:eastAsia="fr-FR"/>
        </w:rPr>
        <mc:AlternateContent>
          <mc:Choice Requires="wpg">
            <w:drawing>
              <wp:anchor distT="0" distB="0" distL="114300" distR="114300" simplePos="0" relativeHeight="251661312" behindDoc="0" locked="0" layoutInCell="1" allowOverlap="1" wp14:anchorId="7F5D01F7" wp14:editId="2E2156F8">
                <wp:simplePos x="0" y="0"/>
                <wp:positionH relativeFrom="page">
                  <wp:posOffset>5353685</wp:posOffset>
                </wp:positionH>
                <wp:positionV relativeFrom="page">
                  <wp:posOffset>359410</wp:posOffset>
                </wp:positionV>
                <wp:extent cx="2192020" cy="1647190"/>
                <wp:effectExtent l="0" t="0" r="0" b="0"/>
                <wp:wrapNone/>
                <wp:docPr id="1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2020" cy="1647190"/>
                          <a:chOff x="8459" y="523"/>
                          <a:chExt cx="3452" cy="2594"/>
                        </a:xfrm>
                      </wpg:grpSpPr>
                      <wps:wsp>
                        <wps:cNvPr id="20" name="Rectangle 6"/>
                        <wps:cNvSpPr>
                          <a:spLocks noChangeArrowheads="1"/>
                        </wps:cNvSpPr>
                        <wps:spPr bwMode="auto">
                          <a:xfrm>
                            <a:off x="9881" y="523"/>
                            <a:ext cx="2029" cy="2594"/>
                          </a:xfrm>
                          <a:prstGeom prst="rect">
                            <a:avLst/>
                          </a:prstGeom>
                          <a:solidFill>
                            <a:srgbClr val="4A8B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5"/>
                        <wps:cNvSpPr>
                          <a:spLocks noChangeArrowheads="1"/>
                        </wps:cNvSpPr>
                        <wps:spPr bwMode="auto">
                          <a:xfrm>
                            <a:off x="8458" y="1471"/>
                            <a:ext cx="2302" cy="560"/>
                          </a:xfrm>
                          <a:prstGeom prst="rect">
                            <a:avLst/>
                          </a:prstGeom>
                          <a:solidFill>
                            <a:srgbClr val="003CA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group w14:anchorId="741C420B" id="Group 4" o:spid="_x0000_s1026" style="position:absolute;margin-left:421.55pt;margin-top:28.3pt;width:172.6pt;height:129.7pt;z-index:251661312;mso-position-horizontal-relative:page;mso-position-vertical-relative:page" coordorigin="8459,523" coordsize="3452,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">
                <v:rect id="Rectangle 6" o:spid="_x0000_s1027" style="position:absolute;left:9881;top:523;width:2029;height:2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lKr8A&#10;AADbAAAADwAAAGRycy9kb3ducmV2LnhtbERPS2vCQBC+C/0PyxS86caoQVJXkULBq6+DtyE7edDs&#10;bMiuMfbXdw6FHj++93Y/ulYN1IfGs4HFPAFFXHjbcGXgevmabUCFiGyx9UwGXhRgv3ubbDG3/skn&#10;Gs6xUhLCIUcDdYxdrnUoanIY5r4jFq70vcMosK+07fEp4a7VaZJk2mHD0lBjR581Fd/nhzOQXofF&#10;Xa9/bmW5OqVpucqWbDNjpu/j4QNUpDH+i//cRys+WS9f5Afo3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daUqvwAAANsAAAAPAAAAAAAAAAAAAAAAAJgCAABkcnMvZG93bnJl&#10;di54bWxQSwUGAAAAAAQABAD1AAAAhAMAAAAA&#10;" fillcolor="#4a8bff" stroked="f"/>
                <v:rect id="Rectangle 5" o:spid="_x0000_s1028" style="position:absolute;left:8458;top:1471;width:2302;height: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DR18QA&#10;AADbAAAADwAAAGRycy9kb3ducmV2LnhtbESPQWsCMRSE74L/IbxCb5qNlCJbo0hB8CJtVazenpvn&#10;ZnHzsmxS3f57Iwgeh5n5hpnMOleLC7Wh8qxBDTMQxIU3FZcatpvFYAwiRGSDtWfS8E8BZtN+b4K5&#10;8Vf+ocs6liJBOOSowcbY5FKGwpLDMPQNcfJOvnUYk2xLaVq8Jrir5SjL3qXDitOCxYY+LRXn9Z/T&#10;cDjsvpZKvc3V2C5Wu+Oez9/7X61fX7r5B4hIXXyGH+2l0TBScP+Sfo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g0dfEAAAA2wAAAA8AAAAAAAAAAAAAAAAAmAIAAGRycy9k&#10;b3ducmV2LnhtbFBLBQYAAAAABAAEAPUAAACJAwAAAAA=&#10;" fillcolor="#003ca2" stroked="f"/>
                <w10:wrap anchorx="page" anchory="page"/>
              </v:group>
            </w:pict>
          </mc:Fallback>
        </mc:AlternateContent>
      </w:r>
    </w:p>
    <w:tbl>
      <w:tblPr>
        <w:tblStyle w:val="Grilledutableau"/>
        <w:tblpPr w:leftFromText="141" w:rightFromText="141" w:vertAnchor="text" w:horzAnchor="margin" w:tblpY="7768"/>
        <w:tblW w:w="102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 w:author="Freidy BEFOLO" w:date="2025-05-05T12:47:00Z">
          <w:tblPr>
            <w:tblStyle w:val="Grilledutableau"/>
            <w:tblpPr w:leftFromText="141" w:rightFromText="141" w:vertAnchor="text" w:horzAnchor="margin" w:tblpY="6009"/>
            <w:tblW w:w="102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0218"/>
        <w:tblGridChange w:id="2">
          <w:tblGrid>
            <w:gridCol w:w="10218"/>
          </w:tblGrid>
        </w:tblGridChange>
      </w:tblGrid>
      <w:tr w:rsidR="00F02264" w14:paraId="7C9536D5" w14:textId="77777777" w:rsidTr="000122D7">
        <w:trPr>
          <w:trHeight w:val="790"/>
          <w:trPrChange w:id="3" w:author="Freidy BEFOLO" w:date="2025-05-05T12:47:00Z">
            <w:trPr>
              <w:trHeight w:val="790"/>
            </w:trPr>
          </w:trPrChange>
        </w:trPr>
        <w:tc>
          <w:tcPr>
            <w:tcW w:w="10218" w:type="dxa"/>
            <w:tcPrChange w:id="4" w:author="Freidy BEFOLO" w:date="2025-05-05T12:47:00Z">
              <w:tcPr>
                <w:tcW w:w="10218" w:type="dxa"/>
              </w:tcPr>
            </w:tcPrChange>
          </w:tcPr>
          <w:p w14:paraId="32658B13" w14:textId="26477294" w:rsidR="00F02264" w:rsidRPr="003D4656" w:rsidRDefault="000122D7" w:rsidP="000122D7">
            <w:pPr>
              <w:pStyle w:val="Corpsdetexte"/>
              <w:spacing w:before="374" w:line="252" w:lineRule="auto"/>
              <w:ind w:right="427"/>
              <w:jc w:val="center"/>
              <w:rPr>
                <w:b/>
              </w:rPr>
            </w:pPr>
            <w:ins w:id="5" w:author="Freidy BEFOLO" w:date="2025-05-05T12:46:00Z">
              <w:r w:rsidRPr="000122D7">
                <w:rPr>
                  <w:b/>
                </w:rPr>
                <w:t>MARCHE N° 026/M/CUD/SG/DSGP/SDMP/2024 PASSE APRES DEMANDE DE PROPOSITION N°001/DP/CUD/SG/DSGP/SDMP/2023 DU 10 AVRIL 2023 POUR LE DEVELOPPEMENT ET MISE EN PLACE D’UNE PLATEFORME DE PARTAGE ET D’ECHANGE DE DONNEES DE L’INFRASTRUCTURE DE DONNEES GEOGRAPHIQUES (IDG) (COMPOSANTE 1) ET D’UN SYSTEME D’INFORMATION GEOGRAPHIQUE COMMUNAL (SIG METIERS) (COMPOSANTE 2)  A LA COMMUNAUTE URBAINE DE DOUALA.</w:t>
              </w:r>
            </w:ins>
            <w:del w:id="6" w:author="Freidy BEFOLO" w:date="2025-05-05T12:46:00Z">
              <w:r w:rsidR="00023249" w:rsidRPr="00023249" w:rsidDel="000122D7">
                <w:rPr>
                  <w:b/>
                </w:rPr>
                <w:delText>MARCHE N° 031/M/CUY/CIPM/2024 DU 20 JUIN 2024 PASSE APRES APPEL D’OFFRES NATIONAL RESTREINT N°050/AONR/CUY/CIPM/2023 DU 27/11/2023 POUR LA CONCEPTION ET LA REALISATION D’UNE APPLICATION INFORMATIQUE DE SUIVI DES RECETTES DE LA COMMUNAUTE URBAINE DE YAOUNDE</w:delText>
              </w:r>
            </w:del>
          </w:p>
        </w:tc>
      </w:tr>
    </w:tbl>
    <w:tbl>
      <w:tblPr>
        <w:tblStyle w:val="Grilledutableau"/>
        <w:tblpPr w:leftFromText="141" w:rightFromText="141" w:vertAnchor="text" w:horzAnchor="margin" w:tblpY="2691"/>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1"/>
      </w:tblGrid>
      <w:tr w:rsidR="00750413" w14:paraId="6A2801C4" w14:textId="77777777" w:rsidTr="00750413">
        <w:trPr>
          <w:trHeight w:val="2106"/>
        </w:trPr>
        <w:tc>
          <w:tcPr>
            <w:tcW w:w="10201" w:type="dxa"/>
          </w:tcPr>
          <w:p w14:paraId="03658EE8" w14:textId="0BE30681" w:rsidR="00750413" w:rsidRDefault="00750413" w:rsidP="00750413">
            <w:pPr>
              <w:tabs>
                <w:tab w:val="left" w:pos="3456"/>
              </w:tabs>
              <w:spacing w:line="240" w:lineRule="auto"/>
            </w:pPr>
            <w:r w:rsidRPr="00750413">
              <w:rPr>
                <w:b/>
                <w:color w:val="033131"/>
                <w:w w:val="110"/>
                <w:sz w:val="100"/>
                <w:szCs w:val="100"/>
              </w:rPr>
              <w:t>Document Technique d’Architecture (DTA)</w:t>
            </w:r>
          </w:p>
        </w:tc>
      </w:tr>
    </w:tbl>
    <w:p w14:paraId="1BD8B1D8" w14:textId="1E034F5D" w:rsidR="009E5F65" w:rsidRPr="003D4656" w:rsidRDefault="000122D7" w:rsidP="009E5F65">
      <w:pPr>
        <w:tabs>
          <w:tab w:val="left" w:pos="3456"/>
        </w:tabs>
      </w:pPr>
      <w:ins w:id="7" w:author="Freidy BEFOLO" w:date="2025-05-05T12:48:00Z">
        <w:r>
          <w:rPr>
            <w:noProof/>
            <w:lang w:eastAsia="fr-FR"/>
          </w:rPr>
          <w:drawing>
            <wp:anchor distT="0" distB="0" distL="114300" distR="114300" simplePos="0" relativeHeight="251691008" behindDoc="0" locked="0" layoutInCell="1" allowOverlap="1" wp14:anchorId="28631D05" wp14:editId="107F6374">
              <wp:simplePos x="0" y="0"/>
              <wp:positionH relativeFrom="column">
                <wp:posOffset>-452120</wp:posOffset>
              </wp:positionH>
              <wp:positionV relativeFrom="paragraph">
                <wp:posOffset>6960073</wp:posOffset>
              </wp:positionV>
              <wp:extent cx="1602513" cy="723715"/>
              <wp:effectExtent l="0" t="0" r="0" b="63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certification_aft.png"/>
                      <pic:cNvPicPr/>
                    </pic:nvPicPr>
                    <pic:blipFill>
                      <a:blip r:embed="rId9">
                        <a:extLst>
                          <a:ext uri="{28A0092B-C50C-407E-A947-70E740481C1C}">
                            <a14:useLocalDpi xmlns:a14="http://schemas.microsoft.com/office/drawing/2010/main" val="0"/>
                          </a:ext>
                        </a:extLst>
                      </a:blip>
                      <a:stretch>
                        <a:fillRect/>
                      </a:stretch>
                    </pic:blipFill>
                    <pic:spPr>
                      <a:xfrm>
                        <a:off x="0" y="0"/>
                        <a:ext cx="1602513" cy="723715"/>
                      </a:xfrm>
                      <a:prstGeom prst="rect">
                        <a:avLst/>
                      </a:prstGeom>
                    </pic:spPr>
                  </pic:pic>
                </a:graphicData>
              </a:graphic>
              <wp14:sizeRelH relativeFrom="margin">
                <wp14:pctWidth>0</wp14:pctWidth>
              </wp14:sizeRelH>
              <wp14:sizeRelV relativeFrom="margin">
                <wp14:pctHeight>0</wp14:pctHeight>
              </wp14:sizeRelV>
            </wp:anchor>
          </w:drawing>
        </w:r>
      </w:ins>
      <w:ins w:id="8" w:author="Freidy BEFOLO" w:date="2025-05-05T12:47:00Z">
        <w:r w:rsidRPr="000122D7">
          <w:rPr>
            <w:b/>
          </w:rPr>
          <w:drawing>
            <wp:anchor distT="0" distB="0" distL="114300" distR="114300" simplePos="0" relativeHeight="251686912" behindDoc="0" locked="0" layoutInCell="1" allowOverlap="1" wp14:anchorId="368D47BE" wp14:editId="601B00EC">
              <wp:simplePos x="0" y="0"/>
              <wp:positionH relativeFrom="margin">
                <wp:posOffset>-111760</wp:posOffset>
              </wp:positionH>
              <wp:positionV relativeFrom="paragraph">
                <wp:posOffset>3705860</wp:posOffset>
              </wp:positionV>
              <wp:extent cx="2424430" cy="1104265"/>
              <wp:effectExtent l="0" t="0" r="0" b="635"/>
              <wp:wrapNone/>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24430" cy="1104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22D7">
          <w:rPr>
            <w:b/>
          </w:rPr>
          <w:drawing>
            <wp:anchor distT="0" distB="0" distL="114300" distR="114300" simplePos="0" relativeHeight="251687936" behindDoc="0" locked="0" layoutInCell="1" allowOverlap="1" wp14:anchorId="38246867" wp14:editId="20DD2D2E">
              <wp:simplePos x="0" y="0"/>
              <wp:positionH relativeFrom="page">
                <wp:posOffset>2960370</wp:posOffset>
              </wp:positionH>
              <wp:positionV relativeFrom="paragraph">
                <wp:posOffset>3823970</wp:posOffset>
              </wp:positionV>
              <wp:extent cx="1978660" cy="839470"/>
              <wp:effectExtent l="0" t="0" r="0" b="0"/>
              <wp:wrapNone/>
              <wp:docPr id="29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
                      <pic:cNvPicPr>
                        <a:picLocks noChangeAspect="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978660" cy="839470"/>
                      </a:xfrm>
                      <a:prstGeom prst="rect">
                        <a:avLst/>
                      </a:prstGeom>
                    </pic:spPr>
                  </pic:pic>
                </a:graphicData>
              </a:graphic>
              <wp14:sizeRelH relativeFrom="page">
                <wp14:pctWidth>0</wp14:pctWidth>
              </wp14:sizeRelH>
              <wp14:sizeRelV relativeFrom="page">
                <wp14:pctHeight>0</wp14:pctHeight>
              </wp14:sizeRelV>
            </wp:anchor>
          </w:drawing>
        </w:r>
        <w:r w:rsidRPr="000122D7">
          <w:rPr>
            <w:b/>
          </w:rPr>
          <w:drawing>
            <wp:anchor distT="0" distB="0" distL="114300" distR="114300" simplePos="0" relativeHeight="251688960" behindDoc="0" locked="0" layoutInCell="1" allowOverlap="1" wp14:anchorId="35EF92DF" wp14:editId="5A2A3918">
              <wp:simplePos x="0" y="0"/>
              <wp:positionH relativeFrom="margin">
                <wp:posOffset>4399280</wp:posOffset>
              </wp:positionH>
              <wp:positionV relativeFrom="paragraph">
                <wp:posOffset>3488528</wp:posOffset>
              </wp:positionV>
              <wp:extent cx="1861185" cy="1241425"/>
              <wp:effectExtent l="0" t="0" r="0" b="0"/>
              <wp:wrapNone/>
              <wp:docPr id="1036" name="Picture 12" descr="logo magellium arta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logo magellium artal group"/>
                      <pic:cNvPicPr>
                        <a:picLocks noChangeAspect="1" noChangeArrowheads="1"/>
                      </pic:cNvPicPr>
                    </pic:nvPicPr>
                    <pic:blipFill>
                      <a:blip r:embed="rId12" cstate="print">
                        <a:duotone>
                          <a:prstClr val="black"/>
                          <a:schemeClr val="accent1">
                            <a:tint val="45000"/>
                            <a:satMod val="400000"/>
                          </a:schemeClr>
                        </a:duotone>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61185" cy="1241425"/>
                      </a:xfrm>
                      <a:prstGeom prst="rect">
                        <a:avLst/>
                      </a:prstGeom>
                      <a:noFill/>
                      <a:extLst/>
                    </pic:spPr>
                  </pic:pic>
                </a:graphicData>
              </a:graphic>
              <wp14:sizeRelH relativeFrom="page">
                <wp14:pctWidth>0</wp14:pctWidth>
              </wp14:sizeRelH>
              <wp14:sizeRelV relativeFrom="page">
                <wp14:pctHeight>0</wp14:pctHeight>
              </wp14:sizeRelV>
            </wp:anchor>
          </w:drawing>
        </w:r>
      </w:ins>
      <w:del w:id="9" w:author="Freidy BEFOLO" w:date="2025-05-05T12:46:00Z">
        <w:r w:rsidR="001F52DA" w:rsidDel="000122D7">
          <w:rPr>
            <w:noProof/>
            <w:lang w:eastAsia="fr-FR"/>
          </w:rPr>
          <w:drawing>
            <wp:anchor distT="0" distB="0" distL="114300" distR="114300" simplePos="0" relativeHeight="251682816" behindDoc="0" locked="0" layoutInCell="1" allowOverlap="1" wp14:anchorId="501233D8" wp14:editId="0D8B4BAC">
              <wp:simplePos x="0" y="0"/>
              <wp:positionH relativeFrom="margin">
                <wp:align>center</wp:align>
              </wp:positionH>
              <wp:positionV relativeFrom="paragraph">
                <wp:posOffset>333697</wp:posOffset>
              </wp:positionV>
              <wp:extent cx="1207519" cy="1157064"/>
              <wp:effectExtent l="0" t="0" r="0" b="5080"/>
              <wp:wrapNone/>
              <wp:docPr id="4" name="Image 7" descr="C:\Users\franklin.hsimo\Desktop\logo_cuy.png"/>
              <wp:cNvGraphicFramePr/>
              <a:graphic xmlns:a="http://schemas.openxmlformats.org/drawingml/2006/main">
                <a:graphicData uri="http://schemas.openxmlformats.org/drawingml/2006/picture">
                  <pic:pic xmlns:pic="http://schemas.openxmlformats.org/drawingml/2006/picture">
                    <pic:nvPicPr>
                      <pic:cNvPr id="8" name="Image 7" descr="C:\Users\franklin.hsimo\Desktop\logo_cuy.png"/>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7519" cy="1157064"/>
                      </a:xfrm>
                      <a:prstGeom prst="rect">
                        <a:avLst/>
                      </a:prstGeom>
                      <a:noFill/>
                      <a:ln>
                        <a:noFill/>
                      </a:ln>
                    </pic:spPr>
                  </pic:pic>
                </a:graphicData>
              </a:graphic>
              <wp14:sizeRelH relativeFrom="margin">
                <wp14:pctWidth>0</wp14:pctWidth>
              </wp14:sizeRelH>
              <wp14:sizeRelV relativeFrom="margin">
                <wp14:pctHeight>0</wp14:pctHeight>
              </wp14:sizeRelV>
            </wp:anchor>
          </w:drawing>
        </w:r>
      </w:del>
      <w:commentRangeStart w:id="10"/>
      <w:r w:rsidR="004B1FCB">
        <w:rPr>
          <w:noProof/>
          <w:lang w:eastAsia="fr-FR"/>
        </w:rPr>
        <mc:AlternateContent>
          <mc:Choice Requires="wpg">
            <w:drawing>
              <wp:anchor distT="0" distB="0" distL="114300" distR="114300" simplePos="0" relativeHeight="251663360" behindDoc="1" locked="0" layoutInCell="1" allowOverlap="1" wp14:anchorId="21A86B57" wp14:editId="552AB4E2">
                <wp:simplePos x="0" y="0"/>
                <wp:positionH relativeFrom="page">
                  <wp:posOffset>-104775</wp:posOffset>
                </wp:positionH>
                <wp:positionV relativeFrom="page">
                  <wp:posOffset>8248650</wp:posOffset>
                </wp:positionV>
                <wp:extent cx="8391525" cy="2560955"/>
                <wp:effectExtent l="0" t="0" r="9525" b="0"/>
                <wp:wrapNone/>
                <wp:docPr id="2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1525" cy="2560955"/>
                          <a:chOff x="-398" y="21044"/>
                          <a:chExt cx="13215" cy="4033"/>
                        </a:xfrm>
                      </wpg:grpSpPr>
                      <wps:wsp>
                        <wps:cNvPr id="26" name="Rectangle 26"/>
                        <wps:cNvSpPr>
                          <a:spLocks noChangeArrowheads="1"/>
                        </wps:cNvSpPr>
                        <wps:spPr bwMode="auto">
                          <a:xfrm>
                            <a:off x="-263" y="21669"/>
                            <a:ext cx="11910" cy="3228"/>
                          </a:xfrm>
                          <a:prstGeom prst="rect">
                            <a:avLst/>
                          </a:prstGeom>
                          <a:solidFill>
                            <a:srgbClr val="4A8B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9"/>
                        <wps:cNvSpPr>
                          <a:spLocks noChangeArrowheads="1"/>
                        </wps:cNvSpPr>
                        <wps:spPr bwMode="auto">
                          <a:xfrm>
                            <a:off x="-263" y="21044"/>
                            <a:ext cx="3160" cy="1814"/>
                          </a:xfrm>
                          <a:prstGeom prst="rect">
                            <a:avLst/>
                          </a:prstGeom>
                          <a:solidFill>
                            <a:srgbClr val="003CA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Text Box 8"/>
                        <wps:cNvSpPr txBox="1">
                          <a:spLocks noChangeArrowheads="1"/>
                        </wps:cNvSpPr>
                        <wps:spPr bwMode="auto">
                          <a:xfrm>
                            <a:off x="-398" y="22484"/>
                            <a:ext cx="13215" cy="2593"/>
                          </a:xfrm>
                          <a:prstGeom prst="rect">
                            <a:avLst/>
                          </a:prstGeom>
                          <a:solidFill>
                            <a:srgbClr val="4A8B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557B44" w14:textId="77777777" w:rsidR="000122D7" w:rsidRPr="00020D9A" w:rsidRDefault="000122D7" w:rsidP="003D4656">
                              <w:pPr>
                                <w:spacing w:before="61"/>
                                <w:ind w:left="4036" w:right="3502"/>
                                <w:jc w:val="center"/>
                                <w:rPr>
                                  <w:b/>
                                  <w:sz w:val="31"/>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A86B57" id="Group 7" o:spid="_x0000_s1026" style="position:absolute;left:0;text-align:left;margin-left:-8.25pt;margin-top:649.5pt;width:660.75pt;height:201.65pt;z-index:-251653120;mso-position-horizontal-relative:page;mso-position-vertical-relative:page" coordorigin="-398,21044" coordsize="13215,4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">
                <v:rect id="Rectangle 26" o:spid="_x0000_s1027" style="position:absolute;left:-263;top:21669;width:11910;height:3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YxcIA&#10;AADbAAAADwAAAGRycy9kb3ducmV2LnhtbESPS4vCQBCE74L/YegFbzoxq2HJOgkiLOzV18Fbk+k8&#10;2ExPyIwx6693BMFjUfVVUZt8NK0YqHeNZQXLRQSCuLC64UrB6fgz/wLhPLLG1jIp+CcHeTadbDDV&#10;9sZ7Gg6+EqGEXYoKau+7VEpX1GTQLWxHHLzS9gZ9kH0ldY+3UG5aGUdRIg02HBZq7GhXU/F3uBoF&#10;8WlYXuT6fi7L1T6Oy1XyyTpRavYxbr9BeBr9O/yif3XgEnh+CT9A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0JjFwgAAANsAAAAPAAAAAAAAAAAAAAAAAJgCAABkcnMvZG93&#10;bnJldi54bWxQSwUGAAAAAAQABAD1AAAAhwMAAAAA&#10;" fillcolor="#4a8bff" stroked="f"/>
                <v:rect id="Rectangle 9" o:spid="_x0000_s1028" style="position:absolute;left:-263;top:21044;width:3160;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XsOMUA&#10;AADbAAAADwAAAGRycy9kb3ducmV2LnhtbESPT4vCMBTE7wv7HcITvK1pRVypRpEFwYv4b3H19mye&#10;TbF5KU3U+u3NwsIeh5n5DTOZtbYSd2p86VhB2ktAEOdOl1wo+N4vPkYgfEDWWDkmBU/yMJu+v00w&#10;0+7BW7rvQiEihH2GCkwIdSalzw1Z9D1XE0fv4hqLIcqmkLrBR4TbSvaTZCgtlhwXDNb0ZSi/7m5W&#10;wel0WC/TdDBPR2axOpyPfN0cf5Tqdtr5GESgNvyH/9pLraD/Cb9f4g+Q0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ew4xQAAANsAAAAPAAAAAAAAAAAAAAAAAJgCAABkcnMv&#10;ZG93bnJldi54bWxQSwUGAAAAAAQABAD1AAAAigMAAAAA&#10;" fillcolor="#003ca2" stroked="f"/>
                <v:shapetype id="_x0000_t202" coordsize="21600,21600" o:spt="202" path="m,l,21600r21600,l21600,xe">
                  <v:stroke joinstyle="miter"/>
                  <v:path gradientshapeok="t" o:connecttype="rect"/>
                </v:shapetype>
                <v:shape id="Text Box 8" o:spid="_x0000_s1029" type="#_x0000_t202" style="position:absolute;left:-398;top:22484;width:13215;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upr8A&#10;AADbAAAADwAAAGRycy9kb3ducmV2LnhtbERPy4rCMBTdD/gP4QpuBk1VGIZqFPGFK4dRP+DSXJti&#10;clObqPXvzUJweTjv6bx1VtypCZVnBcNBBoK48LriUsHpuOn/gggRWaP1TAqeFGA+63xNMdf+wf90&#10;P8RSpBAOOSowMda5lKEw5DAMfE2cuLNvHMYEm1LqBh8p3Fk5yrIf6bDi1GCwpqWh4nK4OQV/61qb&#10;5T6ab3/eXsdja9vraqNUr9suJiAitfEjfrt3WsEojU1f0g+Qs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Ae6mvwAAANsAAAAPAAAAAAAAAAAAAAAAAJgCAABkcnMvZG93bnJl&#10;di54bWxQSwUGAAAAAAQABAD1AAAAhAMAAAAA&#10;" fillcolor="#4a8bff" stroked="f">
                  <v:textbox inset="0,0,0,0">
                    <w:txbxContent>
                      <w:p w14:paraId="52557B44" w14:textId="77777777" w:rsidR="000122D7" w:rsidRPr="00020D9A" w:rsidRDefault="000122D7" w:rsidP="003D4656">
                        <w:pPr>
                          <w:spacing w:before="61"/>
                          <w:ind w:left="4036" w:right="3502"/>
                          <w:jc w:val="center"/>
                          <w:rPr>
                            <w:b/>
                            <w:sz w:val="31"/>
                          </w:rPr>
                        </w:pPr>
                      </w:p>
                    </w:txbxContent>
                  </v:textbox>
                </v:shape>
                <w10:wrap anchorx="page" anchory="page"/>
              </v:group>
            </w:pict>
          </mc:Fallback>
        </mc:AlternateContent>
      </w:r>
      <w:commentRangeEnd w:id="10"/>
      <w:r w:rsidR="00CE1C2C">
        <w:rPr>
          <w:rStyle w:val="Marquedecommentaire"/>
        </w:rPr>
        <w:commentReference w:id="10"/>
      </w:r>
      <w:del w:id="11" w:author="Freidy BEFOLO" w:date="2025-05-05T12:46:00Z">
        <w:r w:rsidR="003D4656" w:rsidDel="000122D7">
          <w:rPr>
            <w:noProof/>
            <w:lang w:eastAsia="fr-FR"/>
          </w:rPr>
          <w:drawing>
            <wp:anchor distT="0" distB="0" distL="0" distR="0" simplePos="0" relativeHeight="251665408" behindDoc="0" locked="0" layoutInCell="1" allowOverlap="1" wp14:anchorId="17052273" wp14:editId="55802854">
              <wp:simplePos x="0" y="0"/>
              <wp:positionH relativeFrom="page">
                <wp:posOffset>2231390</wp:posOffset>
              </wp:positionH>
              <wp:positionV relativeFrom="paragraph">
                <wp:posOffset>5653405</wp:posOffset>
              </wp:positionV>
              <wp:extent cx="3622040" cy="141414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 cstate="print"/>
                      <a:stretch>
                        <a:fillRect/>
                      </a:stretch>
                    </pic:blipFill>
                    <pic:spPr>
                      <a:xfrm>
                        <a:off x="0" y="0"/>
                        <a:ext cx="3622040" cy="1414145"/>
                      </a:xfrm>
                      <a:prstGeom prst="rect">
                        <a:avLst/>
                      </a:prstGeom>
                    </pic:spPr>
                  </pic:pic>
                </a:graphicData>
              </a:graphic>
            </wp:anchor>
          </w:drawing>
        </w:r>
      </w:del>
      <w:r w:rsidR="009E5F65" w:rsidRPr="009E5F65">
        <w:br w:type="page"/>
      </w:r>
    </w:p>
    <w:p w14:paraId="632B65B0" w14:textId="77777777" w:rsidR="00187FF3" w:rsidRDefault="001325D6" w:rsidP="00463022">
      <w:pPr>
        <w:pStyle w:val="En-ttedetabledesmatires"/>
      </w:pPr>
      <w:r w:rsidRPr="002A55BD">
        <w:lastRenderedPageBreak/>
        <w:t>Suivi et références</w:t>
      </w:r>
    </w:p>
    <w:tbl>
      <w:tblPr>
        <w:tblStyle w:val="TableauGrille5Fonc-Accentuation5"/>
        <w:tblW w:w="5000" w:type="pct"/>
        <w:tblLook w:val="04A0" w:firstRow="1" w:lastRow="0" w:firstColumn="1" w:lastColumn="0" w:noHBand="0" w:noVBand="1"/>
      </w:tblPr>
      <w:tblGrid>
        <w:gridCol w:w="1638"/>
        <w:gridCol w:w="4275"/>
        <w:gridCol w:w="1436"/>
        <w:gridCol w:w="2732"/>
      </w:tblGrid>
      <w:tr w:rsidR="008471DB" w14:paraId="74AC189F" w14:textId="77777777" w:rsidTr="00CE1C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pct"/>
            <w:tcBorders>
              <w:bottom w:val="single" w:sz="4" w:space="0" w:color="FFFFFF" w:themeColor="background1"/>
              <w:right w:val="single" w:sz="4" w:space="0" w:color="FFFFFF" w:themeColor="background1"/>
            </w:tcBorders>
            <w:shd w:val="clear" w:color="auto" w:fill="2E74B5" w:themeFill="accent1" w:themeFillShade="BF"/>
          </w:tcPr>
          <w:p w14:paraId="12E8EFF3" w14:textId="77777777" w:rsidR="008471DB" w:rsidRDefault="008471DB" w:rsidP="00CE1C2C">
            <w:pPr>
              <w:keepNext/>
              <w:keepLines/>
              <w:spacing w:before="60" w:after="60" w:line="240" w:lineRule="auto"/>
              <w:ind w:left="57" w:right="57"/>
              <w:jc w:val="center"/>
              <w:rPr>
                <w:color w:val="auto"/>
                <w:sz w:val="20"/>
                <w:lang w:eastAsia="fr-FR"/>
              </w:rPr>
            </w:pPr>
          </w:p>
        </w:tc>
        <w:tc>
          <w:tcPr>
            <w:tcW w:w="2121" w:type="pct"/>
            <w:tcBorders>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D49FD0B" w14:textId="77777777" w:rsidR="008471DB" w:rsidRDefault="008471DB" w:rsidP="00CE1C2C">
            <w:pPr>
              <w:spacing w:line="240" w:lineRule="auto"/>
              <w:jc w:val="center"/>
              <w:cnfStyle w:val="100000000000" w:firstRow="1" w:lastRow="0" w:firstColumn="0" w:lastColumn="0" w:oddVBand="0" w:evenVBand="0" w:oddHBand="0" w:evenHBand="0" w:firstRowFirstColumn="0" w:firstRowLastColumn="0" w:lastRowFirstColumn="0" w:lastRowLastColumn="0"/>
              <w:rPr>
                <w:b w:val="0"/>
                <w:lang w:eastAsia="fr-FR"/>
              </w:rPr>
            </w:pPr>
            <w:r>
              <w:rPr>
                <w:b w:val="0"/>
                <w:lang w:eastAsia="fr-FR"/>
              </w:rPr>
              <w:t>Nom</w:t>
            </w:r>
          </w:p>
        </w:tc>
        <w:tc>
          <w:tcPr>
            <w:tcW w:w="712" w:type="pct"/>
            <w:tcBorders>
              <w:left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6A7D5893" w14:textId="77777777" w:rsidR="008471DB" w:rsidRDefault="008471DB" w:rsidP="00CE1C2C">
            <w:pPr>
              <w:spacing w:line="240" w:lineRule="auto"/>
              <w:jc w:val="center"/>
              <w:cnfStyle w:val="100000000000" w:firstRow="1" w:lastRow="0" w:firstColumn="0" w:lastColumn="0" w:oddVBand="0" w:evenVBand="0" w:oddHBand="0" w:evenHBand="0" w:firstRowFirstColumn="0" w:firstRowLastColumn="0" w:lastRowFirstColumn="0" w:lastRowLastColumn="0"/>
              <w:rPr>
                <w:b w:val="0"/>
                <w:lang w:eastAsia="fr-FR"/>
              </w:rPr>
            </w:pPr>
            <w:r>
              <w:rPr>
                <w:b w:val="0"/>
                <w:lang w:eastAsia="fr-FR"/>
              </w:rPr>
              <w:t>Date</w:t>
            </w:r>
          </w:p>
        </w:tc>
        <w:tc>
          <w:tcPr>
            <w:tcW w:w="1355" w:type="pct"/>
            <w:tcBorders>
              <w:left w:val="single" w:sz="4" w:space="0" w:color="FFFFFF" w:themeColor="background1"/>
              <w:bottom w:val="single" w:sz="4" w:space="0" w:color="FFFFFF" w:themeColor="background1"/>
            </w:tcBorders>
            <w:shd w:val="clear" w:color="auto" w:fill="2E74B5" w:themeFill="accent1" w:themeFillShade="BF"/>
            <w:hideMark/>
          </w:tcPr>
          <w:p w14:paraId="65BBE77A" w14:textId="77777777" w:rsidR="008471DB" w:rsidRDefault="008471DB" w:rsidP="00CE1C2C">
            <w:pPr>
              <w:spacing w:line="240" w:lineRule="auto"/>
              <w:jc w:val="center"/>
              <w:cnfStyle w:val="100000000000" w:firstRow="1" w:lastRow="0" w:firstColumn="0" w:lastColumn="0" w:oddVBand="0" w:evenVBand="0" w:oddHBand="0" w:evenHBand="0" w:firstRowFirstColumn="0" w:firstRowLastColumn="0" w:lastRowFirstColumn="0" w:lastRowLastColumn="0"/>
              <w:rPr>
                <w:b w:val="0"/>
                <w:lang w:eastAsia="fr-FR"/>
              </w:rPr>
            </w:pPr>
            <w:r>
              <w:rPr>
                <w:b w:val="0"/>
                <w:lang w:eastAsia="fr-FR"/>
              </w:rPr>
              <w:t xml:space="preserve">Visa </w:t>
            </w:r>
          </w:p>
        </w:tc>
      </w:tr>
      <w:tr w:rsidR="008471DB" w14:paraId="54FA2551" w14:textId="77777777" w:rsidTr="00CE1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pc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09397BC8" w14:textId="77777777" w:rsidR="008471DB" w:rsidRDefault="008471DB" w:rsidP="00CE1C2C">
            <w:pPr>
              <w:keepNext/>
              <w:keepLines/>
              <w:spacing w:before="60" w:after="60" w:line="240" w:lineRule="auto"/>
              <w:ind w:left="57" w:right="57"/>
              <w:rPr>
                <w:b w:val="0"/>
                <w:color w:val="auto"/>
                <w:lang w:eastAsia="fr-FR"/>
              </w:rPr>
            </w:pPr>
            <w:r>
              <w:rPr>
                <w:b w:val="0"/>
                <w:lang w:eastAsia="fr-FR"/>
              </w:rPr>
              <w:t>Rédacteur</w:t>
            </w:r>
          </w:p>
        </w:tc>
        <w:tc>
          <w:tcPr>
            <w:tcW w:w="21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4E7069" w14:textId="77777777" w:rsidR="008471DB" w:rsidRDefault="008471DB" w:rsidP="00CE1C2C">
            <w:pPr>
              <w:keepNext/>
              <w:keepLines/>
              <w:spacing w:line="240" w:lineRule="auto"/>
              <w:ind w:right="57"/>
              <w:cnfStyle w:val="000000100000" w:firstRow="0" w:lastRow="0" w:firstColumn="0" w:lastColumn="0" w:oddVBand="0" w:evenVBand="0" w:oddHBand="1" w:evenHBand="0" w:firstRowFirstColumn="0" w:firstRowLastColumn="0" w:lastRowFirstColumn="0" w:lastRowLastColumn="0"/>
              <w:rPr>
                <w:sz w:val="20"/>
                <w:lang w:eastAsia="fr-FR"/>
              </w:rPr>
            </w:pPr>
            <w:r>
              <w:rPr>
                <w:sz w:val="20"/>
                <w:lang w:eastAsia="fr-FR"/>
              </w:rPr>
              <w:t>Freidy BEFOLO</w:t>
            </w:r>
          </w:p>
          <w:p w14:paraId="453B544B" w14:textId="77777777" w:rsidR="008471DB" w:rsidRPr="00505830" w:rsidRDefault="008471DB" w:rsidP="00CE1C2C">
            <w:pPr>
              <w:keepNext/>
              <w:keepLines/>
              <w:spacing w:line="240" w:lineRule="auto"/>
              <w:ind w:right="57"/>
              <w:cnfStyle w:val="000000100000" w:firstRow="0" w:lastRow="0" w:firstColumn="0" w:lastColumn="0" w:oddVBand="0" w:evenVBand="0" w:oddHBand="1" w:evenHBand="0" w:firstRowFirstColumn="0" w:firstRowLastColumn="0" w:lastRowFirstColumn="0" w:lastRowLastColumn="0"/>
              <w:rPr>
                <w:sz w:val="20"/>
                <w:lang w:eastAsia="fr-FR"/>
              </w:rPr>
            </w:pPr>
            <w:r>
              <w:rPr>
                <w:sz w:val="20"/>
                <w:lang w:eastAsia="fr-FR"/>
              </w:rPr>
              <w:t>Ingénieur d’étude</w:t>
            </w:r>
          </w:p>
          <w:p w14:paraId="101DADAC" w14:textId="77777777" w:rsidR="008471DB" w:rsidRPr="00505830" w:rsidRDefault="000122D7" w:rsidP="00CE1C2C">
            <w:pPr>
              <w:keepNext/>
              <w:keepLines/>
              <w:spacing w:line="240" w:lineRule="auto"/>
              <w:ind w:right="57"/>
              <w:cnfStyle w:val="000000100000" w:firstRow="0" w:lastRow="0" w:firstColumn="0" w:lastColumn="0" w:oddVBand="0" w:evenVBand="0" w:oddHBand="1" w:evenHBand="0" w:firstRowFirstColumn="0" w:firstRowLastColumn="0" w:lastRowFirstColumn="0" w:lastRowLastColumn="0"/>
              <w:rPr>
                <w:color w:val="0000FF"/>
                <w:sz w:val="20"/>
                <w:u w:val="single"/>
              </w:rPr>
            </w:pPr>
            <w:hyperlink r:id="rId18" w:history="1">
              <w:r w:rsidR="008471DB" w:rsidRPr="007E17DD">
                <w:rPr>
                  <w:rStyle w:val="Lienhypertexte"/>
                  <w:sz w:val="20"/>
                </w:rPr>
                <w:t>freidy.befolo@afreetech.com</w:t>
              </w:r>
            </w:hyperlink>
          </w:p>
        </w:tc>
        <w:tc>
          <w:tcPr>
            <w:tcW w:w="712"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9C4C97" w14:textId="77777777" w:rsidR="008471DB" w:rsidRDefault="008471DB" w:rsidP="008471DB">
            <w:pPr>
              <w:keepNext/>
              <w:keepLines/>
              <w:spacing w:before="60" w:after="60" w:line="240" w:lineRule="auto"/>
              <w:ind w:left="57" w:right="57"/>
              <w:cnfStyle w:val="000000100000" w:firstRow="0" w:lastRow="0" w:firstColumn="0" w:lastColumn="0" w:oddVBand="0" w:evenVBand="0" w:oddHBand="1" w:evenHBand="0" w:firstRowFirstColumn="0" w:firstRowLastColumn="0" w:lastRowFirstColumn="0" w:lastRowLastColumn="0"/>
              <w:rPr>
                <w:sz w:val="20"/>
                <w:lang w:eastAsia="fr-FR"/>
              </w:rPr>
            </w:pPr>
            <w:r>
              <w:t>21</w:t>
            </w:r>
            <w:r w:rsidRPr="00C0397E">
              <w:t>/</w:t>
            </w:r>
            <w:r>
              <w:t>12</w:t>
            </w:r>
            <w:r w:rsidRPr="00C0397E">
              <w:t>/2024</w:t>
            </w:r>
          </w:p>
        </w:tc>
        <w:tc>
          <w:tcPr>
            <w:tcW w:w="1355" w:type="pct"/>
            <w:tcBorders>
              <w:top w:val="single" w:sz="4" w:space="0" w:color="auto"/>
              <w:left w:val="single" w:sz="4" w:space="0" w:color="auto"/>
              <w:bottom w:val="single" w:sz="4" w:space="0" w:color="auto"/>
              <w:right w:val="single" w:sz="4" w:space="0" w:color="auto"/>
            </w:tcBorders>
            <w:shd w:val="clear" w:color="auto" w:fill="auto"/>
          </w:tcPr>
          <w:p w14:paraId="50332408" w14:textId="77777777" w:rsidR="008471DB" w:rsidRDefault="008471DB" w:rsidP="00CE1C2C">
            <w:pPr>
              <w:keepNext/>
              <w:keepLines/>
              <w:spacing w:before="60" w:after="60" w:line="240" w:lineRule="auto"/>
              <w:ind w:left="57" w:right="57"/>
              <w:jc w:val="center"/>
              <w:cnfStyle w:val="000000100000" w:firstRow="0" w:lastRow="0" w:firstColumn="0" w:lastColumn="0" w:oddVBand="0" w:evenVBand="0" w:oddHBand="1" w:evenHBand="0" w:firstRowFirstColumn="0" w:firstRowLastColumn="0" w:lastRowFirstColumn="0" w:lastRowLastColumn="0"/>
              <w:rPr>
                <w:sz w:val="20"/>
                <w:lang w:eastAsia="fr-FR"/>
              </w:rPr>
            </w:pPr>
          </w:p>
        </w:tc>
      </w:tr>
      <w:tr w:rsidR="008471DB" w14:paraId="5BCC0262" w14:textId="77777777" w:rsidTr="00CE1C2C">
        <w:tc>
          <w:tcPr>
            <w:cnfStyle w:val="001000000000" w:firstRow="0" w:lastRow="0" w:firstColumn="1" w:lastColumn="0" w:oddVBand="0" w:evenVBand="0" w:oddHBand="0" w:evenHBand="0" w:firstRowFirstColumn="0" w:firstRowLastColumn="0" w:lastRowFirstColumn="0" w:lastRowLastColumn="0"/>
            <w:tcW w:w="812" w:type="pc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hideMark/>
          </w:tcPr>
          <w:p w14:paraId="1B76692C" w14:textId="77777777" w:rsidR="008471DB" w:rsidRDefault="008471DB" w:rsidP="00CE1C2C">
            <w:pPr>
              <w:keepNext/>
              <w:keepLines/>
              <w:spacing w:before="60" w:after="60" w:line="240" w:lineRule="auto"/>
              <w:ind w:left="57" w:right="57"/>
              <w:rPr>
                <w:lang w:eastAsia="fr-FR"/>
              </w:rPr>
            </w:pPr>
            <w:r>
              <w:rPr>
                <w:b w:val="0"/>
                <w:lang w:eastAsia="fr-FR"/>
              </w:rPr>
              <w:t xml:space="preserve">Vérificateur </w:t>
            </w:r>
          </w:p>
        </w:tc>
        <w:tc>
          <w:tcPr>
            <w:tcW w:w="21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AD812C" w14:textId="77777777" w:rsidR="008471DB" w:rsidRPr="008A67F7" w:rsidRDefault="008471DB" w:rsidP="00CE1C2C">
            <w:pPr>
              <w:keepNext/>
              <w:keepLines/>
              <w:spacing w:line="240" w:lineRule="auto"/>
              <w:ind w:right="57"/>
              <w:cnfStyle w:val="000000000000" w:firstRow="0" w:lastRow="0" w:firstColumn="0" w:lastColumn="0" w:oddVBand="0" w:evenVBand="0" w:oddHBand="0" w:evenHBand="0" w:firstRowFirstColumn="0" w:firstRowLastColumn="0" w:lastRowFirstColumn="0" w:lastRowLastColumn="0"/>
              <w:rPr>
                <w:sz w:val="20"/>
                <w:lang w:eastAsia="fr-FR"/>
              </w:rPr>
            </w:pPr>
            <w:r w:rsidRPr="008A67F7">
              <w:rPr>
                <w:sz w:val="20"/>
                <w:lang w:eastAsia="fr-FR"/>
              </w:rPr>
              <w:t>Cyrille EPIE</w:t>
            </w:r>
          </w:p>
          <w:p w14:paraId="234133B4" w14:textId="77777777" w:rsidR="008471DB" w:rsidRDefault="008471DB" w:rsidP="00CE1C2C">
            <w:pPr>
              <w:keepNext/>
              <w:keepLines/>
              <w:spacing w:line="240" w:lineRule="auto"/>
              <w:ind w:right="57"/>
              <w:cnfStyle w:val="000000000000" w:firstRow="0" w:lastRow="0" w:firstColumn="0" w:lastColumn="0" w:oddVBand="0" w:evenVBand="0" w:oddHBand="0" w:evenHBand="0" w:firstRowFirstColumn="0" w:firstRowLastColumn="0" w:lastRowFirstColumn="0" w:lastRowLastColumn="0"/>
              <w:rPr>
                <w:sz w:val="20"/>
                <w:lang w:eastAsia="fr-FR"/>
              </w:rPr>
            </w:pPr>
            <w:r w:rsidRPr="008A67F7">
              <w:rPr>
                <w:sz w:val="20"/>
                <w:lang w:eastAsia="fr-FR"/>
              </w:rPr>
              <w:t>Architecte Technique / Responsable ERP</w:t>
            </w:r>
          </w:p>
          <w:p w14:paraId="17693525" w14:textId="77777777" w:rsidR="008471DB" w:rsidRPr="00D87286" w:rsidRDefault="000122D7" w:rsidP="00CE1C2C">
            <w:pPr>
              <w:keepNext/>
              <w:keepLines/>
              <w:spacing w:line="240" w:lineRule="auto"/>
              <w:ind w:right="57"/>
              <w:cnfStyle w:val="000000000000" w:firstRow="0" w:lastRow="0" w:firstColumn="0" w:lastColumn="0" w:oddVBand="0" w:evenVBand="0" w:oddHBand="0" w:evenHBand="0" w:firstRowFirstColumn="0" w:firstRowLastColumn="0" w:lastRowFirstColumn="0" w:lastRowLastColumn="0"/>
              <w:rPr>
                <w:color w:val="0000FF"/>
                <w:sz w:val="20"/>
                <w:u w:val="single"/>
                <w:lang w:eastAsia="fr-FR"/>
              </w:rPr>
            </w:pPr>
            <w:hyperlink r:id="rId19" w:history="1">
              <w:r w:rsidR="008471DB" w:rsidRPr="007E17DD">
                <w:rPr>
                  <w:rStyle w:val="Lienhypertexte"/>
                  <w:sz w:val="20"/>
                  <w:lang w:eastAsia="fr-FR"/>
                </w:rPr>
                <w:t>cyrille.epie@afreetech.com</w:t>
              </w:r>
            </w:hyperlink>
          </w:p>
        </w:tc>
        <w:tc>
          <w:tcPr>
            <w:tcW w:w="712"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A287B1F" w14:textId="77777777" w:rsidR="008471DB" w:rsidRDefault="008471DB" w:rsidP="00CE1C2C">
            <w:pPr>
              <w:keepNext/>
              <w:keepLines/>
              <w:spacing w:before="60" w:after="60" w:line="240" w:lineRule="auto"/>
              <w:ind w:left="57" w:right="57"/>
              <w:jc w:val="center"/>
              <w:cnfStyle w:val="000000000000" w:firstRow="0" w:lastRow="0" w:firstColumn="0" w:lastColumn="0" w:oddVBand="0" w:evenVBand="0" w:oddHBand="0" w:evenHBand="0" w:firstRowFirstColumn="0" w:firstRowLastColumn="0" w:lastRowFirstColumn="0" w:lastRowLastColumn="0"/>
              <w:rPr>
                <w:sz w:val="20"/>
                <w:lang w:eastAsia="fr-FR"/>
              </w:rPr>
            </w:pPr>
          </w:p>
        </w:tc>
        <w:tc>
          <w:tcPr>
            <w:tcW w:w="1355" w:type="pct"/>
            <w:tcBorders>
              <w:top w:val="single" w:sz="4" w:space="0" w:color="auto"/>
              <w:left w:val="single" w:sz="4" w:space="0" w:color="auto"/>
              <w:bottom w:val="single" w:sz="4" w:space="0" w:color="auto"/>
              <w:right w:val="single" w:sz="4" w:space="0" w:color="auto"/>
            </w:tcBorders>
            <w:shd w:val="clear" w:color="auto" w:fill="auto"/>
          </w:tcPr>
          <w:p w14:paraId="3E083452" w14:textId="77777777" w:rsidR="008471DB" w:rsidRDefault="008471DB" w:rsidP="00CE1C2C">
            <w:pPr>
              <w:keepNext/>
              <w:keepLines/>
              <w:spacing w:before="60" w:after="60" w:line="240" w:lineRule="auto"/>
              <w:ind w:left="57" w:right="57"/>
              <w:jc w:val="center"/>
              <w:cnfStyle w:val="000000000000" w:firstRow="0" w:lastRow="0" w:firstColumn="0" w:lastColumn="0" w:oddVBand="0" w:evenVBand="0" w:oddHBand="0" w:evenHBand="0" w:firstRowFirstColumn="0" w:firstRowLastColumn="0" w:lastRowFirstColumn="0" w:lastRowLastColumn="0"/>
              <w:rPr>
                <w:noProof/>
                <w:lang w:eastAsia="fr-FR"/>
              </w:rPr>
            </w:pPr>
          </w:p>
        </w:tc>
      </w:tr>
      <w:tr w:rsidR="008471DB" w:rsidRPr="00F812B9" w14:paraId="59849DE3" w14:textId="77777777" w:rsidTr="00CE1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pct"/>
            <w:tcBorders>
              <w:top w:val="single" w:sz="4" w:space="0" w:color="FFFFFF" w:themeColor="background1"/>
              <w:bottom w:val="single" w:sz="4" w:space="0" w:color="FFFFFF" w:themeColor="background1"/>
              <w:right w:val="single" w:sz="4" w:space="0" w:color="FFFFFF" w:themeColor="background1"/>
            </w:tcBorders>
            <w:shd w:val="clear" w:color="auto" w:fill="2E74B5" w:themeFill="accent1" w:themeFillShade="BF"/>
          </w:tcPr>
          <w:p w14:paraId="3C844637" w14:textId="77777777" w:rsidR="008471DB" w:rsidRDefault="008471DB" w:rsidP="00CE1C2C">
            <w:pPr>
              <w:keepNext/>
              <w:keepLines/>
              <w:spacing w:before="60" w:after="60" w:line="240" w:lineRule="auto"/>
              <w:ind w:left="57" w:right="57"/>
              <w:rPr>
                <w:b w:val="0"/>
                <w:lang w:eastAsia="fr-FR"/>
              </w:rPr>
            </w:pPr>
            <w:r>
              <w:rPr>
                <w:b w:val="0"/>
                <w:lang w:eastAsia="fr-FR"/>
              </w:rPr>
              <w:t>Vérificateur</w:t>
            </w:r>
          </w:p>
        </w:tc>
        <w:tc>
          <w:tcPr>
            <w:tcW w:w="21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8672F0" w14:textId="77777777" w:rsidR="008471DB" w:rsidRPr="00F812B9" w:rsidRDefault="008471DB" w:rsidP="00CE1C2C">
            <w:pPr>
              <w:keepNext/>
              <w:keepLines/>
              <w:spacing w:line="240" w:lineRule="auto"/>
              <w:ind w:right="57"/>
              <w:cnfStyle w:val="000000100000" w:firstRow="0" w:lastRow="0" w:firstColumn="0" w:lastColumn="0" w:oddVBand="0" w:evenVBand="0" w:oddHBand="1" w:evenHBand="0" w:firstRowFirstColumn="0" w:firstRowLastColumn="0" w:lastRowFirstColumn="0" w:lastRowLastColumn="0"/>
              <w:rPr>
                <w:sz w:val="20"/>
                <w:lang w:val="en-US" w:eastAsia="fr-FR"/>
                <w:rPrChange w:id="12" w:author="CDP Groupe 1" w:date="2024-12-26T11:32:00Z">
                  <w:rPr>
                    <w:sz w:val="20"/>
                    <w:lang w:eastAsia="fr-FR"/>
                  </w:rPr>
                </w:rPrChange>
              </w:rPr>
            </w:pPr>
            <w:r w:rsidRPr="00F812B9">
              <w:rPr>
                <w:sz w:val="20"/>
                <w:lang w:val="en-US" w:eastAsia="fr-FR"/>
                <w:rPrChange w:id="13" w:author="CDP Groupe 1" w:date="2024-12-26T11:32:00Z">
                  <w:rPr>
                    <w:sz w:val="20"/>
                    <w:lang w:eastAsia="fr-FR"/>
                  </w:rPr>
                </w:rPrChange>
              </w:rPr>
              <w:t>Anicet ZAME</w:t>
            </w:r>
          </w:p>
          <w:p w14:paraId="75F43B8C" w14:textId="77777777" w:rsidR="008471DB" w:rsidRPr="00F812B9" w:rsidRDefault="008471DB" w:rsidP="00CE1C2C">
            <w:pPr>
              <w:keepNext/>
              <w:keepLines/>
              <w:spacing w:line="240" w:lineRule="auto"/>
              <w:ind w:right="57"/>
              <w:cnfStyle w:val="000000100000" w:firstRow="0" w:lastRow="0" w:firstColumn="0" w:lastColumn="0" w:oddVBand="0" w:evenVBand="0" w:oddHBand="1" w:evenHBand="0" w:firstRowFirstColumn="0" w:firstRowLastColumn="0" w:lastRowFirstColumn="0" w:lastRowLastColumn="0"/>
              <w:rPr>
                <w:sz w:val="20"/>
                <w:lang w:val="en-US" w:eastAsia="fr-FR"/>
                <w:rPrChange w:id="14" w:author="CDP Groupe 1" w:date="2024-12-26T11:32:00Z">
                  <w:rPr>
                    <w:sz w:val="20"/>
                    <w:lang w:eastAsia="fr-FR"/>
                  </w:rPr>
                </w:rPrChange>
              </w:rPr>
            </w:pPr>
            <w:r w:rsidRPr="00F812B9">
              <w:rPr>
                <w:sz w:val="20"/>
                <w:lang w:val="en-US" w:eastAsia="fr-FR"/>
                <w:rPrChange w:id="15" w:author="CDP Groupe 1" w:date="2024-12-26T11:32:00Z">
                  <w:rPr>
                    <w:sz w:val="20"/>
                    <w:lang w:eastAsia="fr-FR"/>
                  </w:rPr>
                </w:rPrChange>
              </w:rPr>
              <w:t>CPT</w:t>
            </w:r>
          </w:p>
          <w:p w14:paraId="359D6C4F" w14:textId="77777777" w:rsidR="008471DB" w:rsidRPr="00F812B9" w:rsidRDefault="008471DB" w:rsidP="00CE1C2C">
            <w:pPr>
              <w:keepNext/>
              <w:keepLines/>
              <w:spacing w:line="240" w:lineRule="auto"/>
              <w:ind w:right="57"/>
              <w:cnfStyle w:val="000000100000" w:firstRow="0" w:lastRow="0" w:firstColumn="0" w:lastColumn="0" w:oddVBand="0" w:evenVBand="0" w:oddHBand="1" w:evenHBand="0" w:firstRowFirstColumn="0" w:firstRowLastColumn="0" w:lastRowFirstColumn="0" w:lastRowLastColumn="0"/>
              <w:rPr>
                <w:sz w:val="20"/>
                <w:lang w:val="en-US" w:eastAsia="fr-FR"/>
                <w:rPrChange w:id="16" w:author="CDP Groupe 1" w:date="2024-12-26T11:32:00Z">
                  <w:rPr>
                    <w:sz w:val="20"/>
                    <w:lang w:eastAsia="fr-FR"/>
                  </w:rPr>
                </w:rPrChange>
              </w:rPr>
            </w:pPr>
            <w:r>
              <w:fldChar w:fldCharType="begin"/>
            </w:r>
            <w:r w:rsidRPr="00F812B9">
              <w:rPr>
                <w:lang w:val="en-US"/>
                <w:rPrChange w:id="17" w:author="CDP Groupe 1" w:date="2024-12-26T11:32:00Z">
                  <w:rPr/>
                </w:rPrChange>
              </w:rPr>
              <w:instrText>HYPERLINK "mailto:anicet.zame@afreetech.com"</w:instrText>
            </w:r>
            <w:r>
              <w:fldChar w:fldCharType="separate"/>
            </w:r>
            <w:r w:rsidRPr="00F812B9">
              <w:rPr>
                <w:rStyle w:val="Lienhypertexte"/>
                <w:sz w:val="20"/>
                <w:lang w:val="en-US" w:eastAsia="fr-FR"/>
                <w:rPrChange w:id="18" w:author="CDP Groupe 1" w:date="2024-12-26T11:32:00Z">
                  <w:rPr>
                    <w:rStyle w:val="Lienhypertexte"/>
                    <w:sz w:val="20"/>
                    <w:lang w:eastAsia="fr-FR"/>
                  </w:rPr>
                </w:rPrChange>
              </w:rPr>
              <w:t>anicet.zame@afreetech.com</w:t>
            </w:r>
            <w:r>
              <w:rPr>
                <w:rStyle w:val="Lienhypertexte"/>
                <w:sz w:val="20"/>
                <w:lang w:eastAsia="fr-FR"/>
              </w:rPr>
              <w:fldChar w:fldCharType="end"/>
            </w:r>
            <w:r w:rsidRPr="00F812B9">
              <w:rPr>
                <w:sz w:val="20"/>
                <w:lang w:val="en-US" w:eastAsia="fr-FR"/>
                <w:rPrChange w:id="19" w:author="CDP Groupe 1" w:date="2024-12-26T11:32:00Z">
                  <w:rPr>
                    <w:sz w:val="20"/>
                    <w:lang w:eastAsia="fr-FR"/>
                  </w:rPr>
                </w:rPrChange>
              </w:rPr>
              <w:t xml:space="preserve"> </w:t>
            </w:r>
          </w:p>
        </w:tc>
        <w:tc>
          <w:tcPr>
            <w:tcW w:w="712"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350F5AD" w14:textId="77777777" w:rsidR="008471DB" w:rsidRPr="00F812B9" w:rsidRDefault="008471DB" w:rsidP="00CE1C2C">
            <w:pPr>
              <w:keepNext/>
              <w:keepLines/>
              <w:spacing w:before="60" w:after="60" w:line="240" w:lineRule="auto"/>
              <w:ind w:left="57" w:right="57"/>
              <w:jc w:val="center"/>
              <w:cnfStyle w:val="000000100000" w:firstRow="0" w:lastRow="0" w:firstColumn="0" w:lastColumn="0" w:oddVBand="0" w:evenVBand="0" w:oddHBand="1" w:evenHBand="0" w:firstRowFirstColumn="0" w:firstRowLastColumn="0" w:lastRowFirstColumn="0" w:lastRowLastColumn="0"/>
              <w:rPr>
                <w:sz w:val="20"/>
                <w:lang w:val="en-US" w:eastAsia="fr-FR"/>
                <w:rPrChange w:id="20" w:author="CDP Groupe 1" w:date="2024-12-26T11:32:00Z">
                  <w:rPr>
                    <w:sz w:val="20"/>
                    <w:lang w:eastAsia="fr-FR"/>
                  </w:rPr>
                </w:rPrChange>
              </w:rPr>
            </w:pPr>
          </w:p>
        </w:tc>
        <w:tc>
          <w:tcPr>
            <w:tcW w:w="1355" w:type="pct"/>
            <w:tcBorders>
              <w:top w:val="single" w:sz="4" w:space="0" w:color="auto"/>
              <w:left w:val="single" w:sz="4" w:space="0" w:color="auto"/>
              <w:bottom w:val="single" w:sz="4" w:space="0" w:color="auto"/>
              <w:right w:val="single" w:sz="4" w:space="0" w:color="auto"/>
            </w:tcBorders>
            <w:shd w:val="clear" w:color="auto" w:fill="auto"/>
          </w:tcPr>
          <w:p w14:paraId="03EDEC08" w14:textId="77777777" w:rsidR="008471DB" w:rsidRPr="00F812B9" w:rsidRDefault="008471DB" w:rsidP="00CE1C2C">
            <w:pPr>
              <w:keepNext/>
              <w:keepLines/>
              <w:spacing w:before="60" w:after="60" w:line="240" w:lineRule="auto"/>
              <w:ind w:left="57" w:right="57"/>
              <w:jc w:val="center"/>
              <w:cnfStyle w:val="000000100000" w:firstRow="0" w:lastRow="0" w:firstColumn="0" w:lastColumn="0" w:oddVBand="0" w:evenVBand="0" w:oddHBand="1" w:evenHBand="0" w:firstRowFirstColumn="0" w:firstRowLastColumn="0" w:lastRowFirstColumn="0" w:lastRowLastColumn="0"/>
              <w:rPr>
                <w:noProof/>
                <w:lang w:val="en-US" w:eastAsia="fr-FR"/>
                <w:rPrChange w:id="21" w:author="CDP Groupe 1" w:date="2024-12-26T11:32:00Z">
                  <w:rPr>
                    <w:noProof/>
                    <w:lang w:eastAsia="fr-FR"/>
                  </w:rPr>
                </w:rPrChange>
              </w:rPr>
            </w:pPr>
          </w:p>
        </w:tc>
      </w:tr>
      <w:tr w:rsidR="008471DB" w14:paraId="6B413622" w14:textId="77777777" w:rsidTr="00CE1C2C">
        <w:tc>
          <w:tcPr>
            <w:cnfStyle w:val="001000000000" w:firstRow="0" w:lastRow="0" w:firstColumn="1" w:lastColumn="0" w:oddVBand="0" w:evenVBand="0" w:oddHBand="0" w:evenHBand="0" w:firstRowFirstColumn="0" w:firstRowLastColumn="0" w:lastRowFirstColumn="0" w:lastRowLastColumn="0"/>
            <w:tcW w:w="812" w:type="pct"/>
            <w:tcBorders>
              <w:top w:val="single" w:sz="4" w:space="0" w:color="FFFFFF" w:themeColor="background1"/>
              <w:right w:val="single" w:sz="4" w:space="0" w:color="FFFFFF" w:themeColor="background1"/>
            </w:tcBorders>
            <w:shd w:val="clear" w:color="auto" w:fill="2E74B5" w:themeFill="accent1" w:themeFillShade="BF"/>
            <w:hideMark/>
          </w:tcPr>
          <w:p w14:paraId="4FA9E308" w14:textId="77777777" w:rsidR="008471DB" w:rsidRDefault="008471DB" w:rsidP="00CE1C2C">
            <w:pPr>
              <w:keepNext/>
              <w:keepLines/>
              <w:spacing w:before="60" w:after="60" w:line="240" w:lineRule="auto"/>
              <w:ind w:left="57" w:right="57"/>
              <w:jc w:val="center"/>
              <w:rPr>
                <w:lang w:eastAsia="fr-FR"/>
              </w:rPr>
            </w:pPr>
            <w:r>
              <w:rPr>
                <w:b w:val="0"/>
                <w:lang w:eastAsia="fr-FR"/>
              </w:rPr>
              <w:t xml:space="preserve">Approbateur </w:t>
            </w:r>
          </w:p>
        </w:tc>
        <w:tc>
          <w:tcPr>
            <w:tcW w:w="21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779461" w14:textId="77777777" w:rsidR="008471DB" w:rsidRPr="008A67F7" w:rsidRDefault="008471DB" w:rsidP="00CE1C2C">
            <w:pPr>
              <w:keepNext/>
              <w:keepLines/>
              <w:spacing w:line="240" w:lineRule="auto"/>
              <w:ind w:right="57"/>
              <w:cnfStyle w:val="000000000000" w:firstRow="0" w:lastRow="0" w:firstColumn="0" w:lastColumn="0" w:oddVBand="0" w:evenVBand="0" w:oddHBand="0" w:evenHBand="0" w:firstRowFirstColumn="0" w:firstRowLastColumn="0" w:lastRowFirstColumn="0" w:lastRowLastColumn="0"/>
              <w:rPr>
                <w:sz w:val="20"/>
                <w:lang w:eastAsia="fr-FR"/>
              </w:rPr>
            </w:pPr>
            <w:r w:rsidRPr="008A67F7">
              <w:rPr>
                <w:sz w:val="20"/>
                <w:lang w:eastAsia="fr-FR"/>
              </w:rPr>
              <w:t xml:space="preserve">Bertille TAGNE </w:t>
            </w:r>
            <w:proofErr w:type="spellStart"/>
            <w:r w:rsidRPr="008A67F7">
              <w:rPr>
                <w:sz w:val="20"/>
                <w:lang w:eastAsia="fr-FR"/>
              </w:rPr>
              <w:t>epse</w:t>
            </w:r>
            <w:proofErr w:type="spellEnd"/>
            <w:r w:rsidRPr="008A67F7">
              <w:rPr>
                <w:sz w:val="20"/>
                <w:lang w:eastAsia="fr-FR"/>
              </w:rPr>
              <w:t xml:space="preserve"> KAMGA</w:t>
            </w:r>
          </w:p>
          <w:p w14:paraId="5D842B59" w14:textId="77777777" w:rsidR="008471DB" w:rsidRDefault="008471DB" w:rsidP="00CE1C2C">
            <w:pPr>
              <w:keepNext/>
              <w:keepLines/>
              <w:spacing w:line="240" w:lineRule="auto"/>
              <w:ind w:right="57"/>
              <w:cnfStyle w:val="000000000000" w:firstRow="0" w:lastRow="0" w:firstColumn="0" w:lastColumn="0" w:oddVBand="0" w:evenVBand="0" w:oddHBand="0" w:evenHBand="0" w:firstRowFirstColumn="0" w:firstRowLastColumn="0" w:lastRowFirstColumn="0" w:lastRowLastColumn="0"/>
              <w:rPr>
                <w:sz w:val="20"/>
                <w:lang w:eastAsia="fr-FR"/>
              </w:rPr>
            </w:pPr>
            <w:r w:rsidRPr="008A67F7">
              <w:rPr>
                <w:sz w:val="20"/>
                <w:lang w:eastAsia="fr-FR"/>
              </w:rPr>
              <w:t>Chef de projet</w:t>
            </w:r>
          </w:p>
          <w:p w14:paraId="327FD491" w14:textId="77777777" w:rsidR="008471DB" w:rsidRPr="00505830" w:rsidRDefault="008471DB" w:rsidP="00CE1C2C">
            <w:pPr>
              <w:keepNext/>
              <w:keepLines/>
              <w:spacing w:line="240" w:lineRule="auto"/>
              <w:ind w:right="57"/>
              <w:cnfStyle w:val="000000000000" w:firstRow="0" w:lastRow="0" w:firstColumn="0" w:lastColumn="0" w:oddVBand="0" w:evenVBand="0" w:oddHBand="0" w:evenHBand="0" w:firstRowFirstColumn="0" w:firstRowLastColumn="0" w:lastRowFirstColumn="0" w:lastRowLastColumn="0"/>
              <w:rPr>
                <w:sz w:val="20"/>
                <w:lang w:eastAsia="fr-FR"/>
              </w:rPr>
            </w:pPr>
            <w:r>
              <w:rPr>
                <w:rStyle w:val="Lienhypertexte"/>
                <w:sz w:val="20"/>
              </w:rPr>
              <w:t>bertille.tagne@afreetech.com</w:t>
            </w:r>
          </w:p>
        </w:tc>
        <w:tc>
          <w:tcPr>
            <w:tcW w:w="712"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D0A9358" w14:textId="77777777" w:rsidR="008471DB" w:rsidRDefault="008471DB" w:rsidP="00CE1C2C">
            <w:pPr>
              <w:keepNext/>
              <w:keepLines/>
              <w:spacing w:before="60" w:after="60" w:line="240" w:lineRule="auto"/>
              <w:ind w:left="57" w:right="57"/>
              <w:jc w:val="center"/>
              <w:cnfStyle w:val="000000000000" w:firstRow="0" w:lastRow="0" w:firstColumn="0" w:lastColumn="0" w:oddVBand="0" w:evenVBand="0" w:oddHBand="0" w:evenHBand="0" w:firstRowFirstColumn="0" w:firstRowLastColumn="0" w:lastRowFirstColumn="0" w:lastRowLastColumn="0"/>
              <w:rPr>
                <w:sz w:val="20"/>
                <w:lang w:eastAsia="fr-FR"/>
              </w:rPr>
            </w:pPr>
          </w:p>
        </w:tc>
        <w:tc>
          <w:tcPr>
            <w:tcW w:w="1355" w:type="pct"/>
            <w:tcBorders>
              <w:top w:val="single" w:sz="4" w:space="0" w:color="auto"/>
              <w:left w:val="single" w:sz="4" w:space="0" w:color="auto"/>
              <w:bottom w:val="single" w:sz="4" w:space="0" w:color="auto"/>
              <w:right w:val="single" w:sz="4" w:space="0" w:color="auto"/>
            </w:tcBorders>
            <w:shd w:val="clear" w:color="auto" w:fill="auto"/>
          </w:tcPr>
          <w:p w14:paraId="49C37A8C" w14:textId="77777777" w:rsidR="008471DB" w:rsidRDefault="008471DB" w:rsidP="00CE1C2C">
            <w:pPr>
              <w:keepNext/>
              <w:keepLines/>
              <w:spacing w:before="60" w:after="60" w:line="240" w:lineRule="auto"/>
              <w:ind w:left="57" w:right="57"/>
              <w:jc w:val="center"/>
              <w:cnfStyle w:val="000000000000" w:firstRow="0" w:lastRow="0" w:firstColumn="0" w:lastColumn="0" w:oddVBand="0" w:evenVBand="0" w:oddHBand="0" w:evenHBand="0" w:firstRowFirstColumn="0" w:firstRowLastColumn="0" w:lastRowFirstColumn="0" w:lastRowLastColumn="0"/>
              <w:rPr>
                <w:noProof/>
                <w:lang w:eastAsia="fr-FR"/>
              </w:rPr>
            </w:pPr>
          </w:p>
        </w:tc>
      </w:tr>
    </w:tbl>
    <w:p w14:paraId="3FC6980F" w14:textId="77777777" w:rsidR="004B1FCB" w:rsidRDefault="004B1FCB" w:rsidP="004B1FCB">
      <w:pPr>
        <w:rPr>
          <w:lang w:eastAsia="fr-FR"/>
        </w:rPr>
      </w:pPr>
    </w:p>
    <w:p w14:paraId="40C44BE5" w14:textId="77777777" w:rsidR="001325D6" w:rsidRPr="002A55BD" w:rsidRDefault="001325D6" w:rsidP="001325D6"/>
    <w:tbl>
      <w:tblPr>
        <w:tblStyle w:val="TableauGrille4-Accentuation5"/>
        <w:tblW w:w="5000" w:type="pct"/>
        <w:tblLayout w:type="fixed"/>
        <w:tblLook w:val="04A0" w:firstRow="1" w:lastRow="0" w:firstColumn="1" w:lastColumn="0" w:noHBand="0" w:noVBand="1"/>
      </w:tblPr>
      <w:tblGrid>
        <w:gridCol w:w="2109"/>
        <w:gridCol w:w="3067"/>
        <w:gridCol w:w="1510"/>
        <w:gridCol w:w="1097"/>
        <w:gridCol w:w="2298"/>
      </w:tblGrid>
      <w:tr w:rsidR="001325D6" w:rsidRPr="002A55BD" w14:paraId="346439D9" w14:textId="77777777" w:rsidTr="00F37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45A05EDE" w14:textId="77777777" w:rsidR="001325D6" w:rsidRPr="002A55BD" w:rsidRDefault="001325D6" w:rsidP="00AF04BE">
            <w:pPr>
              <w:jc w:val="center"/>
              <w:rPr>
                <w:b w:val="0"/>
              </w:rPr>
            </w:pPr>
            <w:r w:rsidRPr="002A55BD">
              <w:t>Références</w:t>
            </w:r>
          </w:p>
        </w:tc>
      </w:tr>
      <w:tr w:rsidR="001325D6" w:rsidRPr="002A55BD" w14:paraId="2CB1B285" w14:textId="77777777" w:rsidTr="00F37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 w:type="pct"/>
          </w:tcPr>
          <w:p w14:paraId="040C1373" w14:textId="77777777" w:rsidR="001325D6" w:rsidRPr="004B1FCB" w:rsidRDefault="001325D6" w:rsidP="00AF04BE">
            <w:pPr>
              <w:pStyle w:val="SousTitreTableau"/>
              <w:rPr>
                <w:b/>
                <w:color w:val="000000" w:themeColor="text1"/>
              </w:rPr>
            </w:pPr>
            <w:r w:rsidRPr="004B1FCB">
              <w:rPr>
                <w:b/>
                <w:color w:val="000000" w:themeColor="text1"/>
              </w:rPr>
              <w:t>Titre du document</w:t>
            </w:r>
          </w:p>
        </w:tc>
        <w:tc>
          <w:tcPr>
            <w:tcW w:w="1521" w:type="pct"/>
          </w:tcPr>
          <w:p w14:paraId="5E52DF8B" w14:textId="77777777" w:rsidR="001325D6" w:rsidRPr="004B1FCB" w:rsidRDefault="001325D6" w:rsidP="00AF04BE">
            <w:pPr>
              <w:pStyle w:val="SousTitreTableau"/>
              <w:cnfStyle w:val="000000100000" w:firstRow="0" w:lastRow="0" w:firstColumn="0" w:lastColumn="0" w:oddVBand="0" w:evenVBand="0" w:oddHBand="1" w:evenHBand="0" w:firstRowFirstColumn="0" w:firstRowLastColumn="0" w:lastRowFirstColumn="0" w:lastRowLastColumn="0"/>
              <w:rPr>
                <w:color w:val="000000" w:themeColor="text1"/>
              </w:rPr>
            </w:pPr>
            <w:r w:rsidRPr="004B1FCB">
              <w:rPr>
                <w:color w:val="000000" w:themeColor="text1"/>
              </w:rPr>
              <w:t>Description</w:t>
            </w:r>
          </w:p>
        </w:tc>
        <w:tc>
          <w:tcPr>
            <w:tcW w:w="749" w:type="pct"/>
          </w:tcPr>
          <w:p w14:paraId="2C56BD40" w14:textId="77777777" w:rsidR="001325D6" w:rsidRPr="004B1FCB" w:rsidRDefault="001325D6" w:rsidP="00AF04BE">
            <w:pPr>
              <w:pStyle w:val="SousTitreTableau"/>
              <w:cnfStyle w:val="000000100000" w:firstRow="0" w:lastRow="0" w:firstColumn="0" w:lastColumn="0" w:oddVBand="0" w:evenVBand="0" w:oddHBand="1" w:evenHBand="0" w:firstRowFirstColumn="0" w:firstRowLastColumn="0" w:lastRowFirstColumn="0" w:lastRowLastColumn="0"/>
              <w:rPr>
                <w:color w:val="000000" w:themeColor="text1"/>
              </w:rPr>
            </w:pPr>
            <w:r w:rsidRPr="004B1FCB">
              <w:rPr>
                <w:color w:val="000000" w:themeColor="text1"/>
              </w:rPr>
              <w:t>Rédacteur / Propriétaire</w:t>
            </w:r>
          </w:p>
        </w:tc>
        <w:tc>
          <w:tcPr>
            <w:tcW w:w="544" w:type="pct"/>
          </w:tcPr>
          <w:p w14:paraId="16A70D5B" w14:textId="77777777" w:rsidR="001325D6" w:rsidRPr="004B1FCB" w:rsidRDefault="001325D6" w:rsidP="00AF04BE">
            <w:pPr>
              <w:pStyle w:val="SousTitreTableau"/>
              <w:cnfStyle w:val="000000100000" w:firstRow="0" w:lastRow="0" w:firstColumn="0" w:lastColumn="0" w:oddVBand="0" w:evenVBand="0" w:oddHBand="1" w:evenHBand="0" w:firstRowFirstColumn="0" w:firstRowLastColumn="0" w:lastRowFirstColumn="0" w:lastRowLastColumn="0"/>
              <w:rPr>
                <w:color w:val="000000" w:themeColor="text1"/>
              </w:rPr>
            </w:pPr>
            <w:r w:rsidRPr="004B1FCB">
              <w:rPr>
                <w:color w:val="000000" w:themeColor="text1"/>
              </w:rPr>
              <w:t>version</w:t>
            </w:r>
          </w:p>
        </w:tc>
        <w:tc>
          <w:tcPr>
            <w:tcW w:w="1140" w:type="pct"/>
          </w:tcPr>
          <w:p w14:paraId="21B80C04" w14:textId="77777777" w:rsidR="001325D6" w:rsidRPr="004B1FCB" w:rsidRDefault="001325D6" w:rsidP="00AF04BE">
            <w:pPr>
              <w:pStyle w:val="SousTitreTableau"/>
              <w:cnfStyle w:val="000000100000" w:firstRow="0" w:lastRow="0" w:firstColumn="0" w:lastColumn="0" w:oddVBand="0" w:evenVBand="0" w:oddHBand="1" w:evenHBand="0" w:firstRowFirstColumn="0" w:firstRowLastColumn="0" w:lastRowFirstColumn="0" w:lastRowLastColumn="0"/>
              <w:rPr>
                <w:color w:val="000000" w:themeColor="text1"/>
              </w:rPr>
            </w:pPr>
            <w:r w:rsidRPr="004B1FCB">
              <w:rPr>
                <w:color w:val="000000" w:themeColor="text1"/>
              </w:rPr>
              <w:t>Nom du document</w:t>
            </w:r>
          </w:p>
        </w:tc>
      </w:tr>
      <w:tr w:rsidR="001325D6" w:rsidRPr="00DB2477" w14:paraId="747AF115" w14:textId="77777777" w:rsidTr="00F37600">
        <w:tc>
          <w:tcPr>
            <w:cnfStyle w:val="001000000000" w:firstRow="0" w:lastRow="0" w:firstColumn="1" w:lastColumn="0" w:oddVBand="0" w:evenVBand="0" w:oddHBand="0" w:evenHBand="0" w:firstRowFirstColumn="0" w:firstRowLastColumn="0" w:lastRowFirstColumn="0" w:lastRowLastColumn="0"/>
            <w:tcW w:w="1046" w:type="pct"/>
          </w:tcPr>
          <w:p w14:paraId="381A7394" w14:textId="77777777" w:rsidR="001325D6" w:rsidRPr="00DB2477" w:rsidRDefault="008471DB" w:rsidP="001325D6">
            <w:pPr>
              <w:pStyle w:val="Sansinterligne"/>
              <w:jc w:val="center"/>
              <w:rPr>
                <w:sz w:val="20"/>
              </w:rPr>
            </w:pPr>
            <w:r>
              <w:rPr>
                <w:sz w:val="20"/>
              </w:rPr>
              <w:t>Terme de référence</w:t>
            </w:r>
          </w:p>
        </w:tc>
        <w:tc>
          <w:tcPr>
            <w:tcW w:w="1521" w:type="pct"/>
          </w:tcPr>
          <w:p w14:paraId="69D0D7BE" w14:textId="77777777" w:rsidR="001325D6" w:rsidRPr="00DB2477" w:rsidRDefault="008471DB" w:rsidP="008471DB">
            <w:pPr>
              <w:pStyle w:val="Sansinterligne"/>
              <w:jc w:val="center"/>
              <w:cnfStyle w:val="000000000000" w:firstRow="0" w:lastRow="0" w:firstColumn="0" w:lastColumn="0" w:oddVBand="0" w:evenVBand="0" w:oddHBand="0" w:evenHBand="0" w:firstRowFirstColumn="0" w:firstRowLastColumn="0" w:lastRowFirstColumn="0" w:lastRowLastColumn="0"/>
              <w:rPr>
                <w:sz w:val="20"/>
              </w:rPr>
            </w:pPr>
            <w:r>
              <w:rPr>
                <w:sz w:val="20"/>
              </w:rPr>
              <w:t xml:space="preserve">Ce document </w:t>
            </w:r>
            <w:r w:rsidRPr="008471DB">
              <w:rPr>
                <w:sz w:val="20"/>
              </w:rPr>
              <w:t>décrit les objectifs, les attentes, e</w:t>
            </w:r>
            <w:r>
              <w:rPr>
                <w:sz w:val="20"/>
              </w:rPr>
              <w:t>t les modalités d’exécution du</w:t>
            </w:r>
            <w:r w:rsidRPr="008471DB">
              <w:rPr>
                <w:sz w:val="20"/>
              </w:rPr>
              <w:t xml:space="preserve"> projet servant de guide pour toutes les parties impliquées.</w:t>
            </w:r>
          </w:p>
        </w:tc>
        <w:tc>
          <w:tcPr>
            <w:tcW w:w="749" w:type="pct"/>
          </w:tcPr>
          <w:p w14:paraId="0BF19235" w14:textId="09410EA6" w:rsidR="008471DB" w:rsidRDefault="006C2CF1" w:rsidP="001325D6">
            <w:pPr>
              <w:pStyle w:val="Sansinterligne"/>
              <w:jc w:val="center"/>
              <w:cnfStyle w:val="000000000000" w:firstRow="0" w:lastRow="0" w:firstColumn="0" w:lastColumn="0" w:oddVBand="0" w:evenVBand="0" w:oddHBand="0" w:evenHBand="0" w:firstRowFirstColumn="0" w:firstRowLastColumn="0" w:lastRowFirstColumn="0" w:lastRowLastColumn="0"/>
              <w:rPr>
                <w:sz w:val="20"/>
              </w:rPr>
            </w:pPr>
            <w:r>
              <w:rPr>
                <w:sz w:val="20"/>
              </w:rPr>
              <w:t>CUD</w:t>
            </w:r>
          </w:p>
          <w:p w14:paraId="4D82AA3C" w14:textId="77777777" w:rsidR="001325D6" w:rsidRPr="008471DB" w:rsidRDefault="001325D6" w:rsidP="008471DB">
            <w:pPr>
              <w:jc w:val="center"/>
              <w:cnfStyle w:val="000000000000" w:firstRow="0" w:lastRow="0" w:firstColumn="0" w:lastColumn="0" w:oddVBand="0" w:evenVBand="0" w:oddHBand="0" w:evenHBand="0" w:firstRowFirstColumn="0" w:firstRowLastColumn="0" w:lastRowFirstColumn="0" w:lastRowLastColumn="0"/>
            </w:pPr>
          </w:p>
        </w:tc>
        <w:tc>
          <w:tcPr>
            <w:tcW w:w="544" w:type="pct"/>
          </w:tcPr>
          <w:p w14:paraId="28C9955E" w14:textId="77777777" w:rsidR="001325D6" w:rsidRPr="00DB2477" w:rsidRDefault="001325D6" w:rsidP="00023249">
            <w:pPr>
              <w:pStyle w:val="Sansinterligne"/>
              <w:jc w:val="center"/>
              <w:cnfStyle w:val="000000000000" w:firstRow="0" w:lastRow="0" w:firstColumn="0" w:lastColumn="0" w:oddVBand="0" w:evenVBand="0" w:oddHBand="0" w:evenHBand="0" w:firstRowFirstColumn="0" w:firstRowLastColumn="0" w:lastRowFirstColumn="0" w:lastRowLastColumn="0"/>
              <w:rPr>
                <w:sz w:val="20"/>
              </w:rPr>
            </w:pPr>
            <w:r w:rsidRPr="00DB2477">
              <w:rPr>
                <w:sz w:val="20"/>
              </w:rPr>
              <w:t xml:space="preserve">V1 </w:t>
            </w:r>
          </w:p>
        </w:tc>
        <w:tc>
          <w:tcPr>
            <w:tcW w:w="1140" w:type="pct"/>
          </w:tcPr>
          <w:p w14:paraId="5873FB42" w14:textId="77777777" w:rsidR="001325D6" w:rsidRPr="00DB2477" w:rsidRDefault="00023249" w:rsidP="001325D6">
            <w:pPr>
              <w:pStyle w:val="Sansinterligne"/>
              <w:jc w:val="center"/>
              <w:cnfStyle w:val="000000000000" w:firstRow="0" w:lastRow="0" w:firstColumn="0" w:lastColumn="0" w:oddVBand="0" w:evenVBand="0" w:oddHBand="0" w:evenHBand="0" w:firstRowFirstColumn="0" w:firstRowLastColumn="0" w:lastRowFirstColumn="0" w:lastRowLastColumn="0"/>
              <w:rPr>
                <w:sz w:val="20"/>
              </w:rPr>
            </w:pPr>
            <w:r w:rsidRPr="00023249">
              <w:rPr>
                <w:sz w:val="20"/>
              </w:rPr>
              <w:t>AFT-DAF-</w:t>
            </w:r>
            <w:bookmarkStart w:id="22" w:name="_GoBack"/>
            <w:r w:rsidRPr="00023249">
              <w:rPr>
                <w:sz w:val="20"/>
              </w:rPr>
              <w:t>CUY</w:t>
            </w:r>
            <w:bookmarkEnd w:id="22"/>
            <w:r w:rsidRPr="00023249">
              <w:rPr>
                <w:sz w:val="20"/>
              </w:rPr>
              <w:t>- APPLICATION SUIVI RECETTES-TDR</w:t>
            </w:r>
            <w:r w:rsidR="001325D6" w:rsidRPr="00DB2477">
              <w:rPr>
                <w:sz w:val="20"/>
              </w:rPr>
              <w:t>.pdf</w:t>
            </w:r>
          </w:p>
        </w:tc>
      </w:tr>
    </w:tbl>
    <w:p w14:paraId="2B7FB83A" w14:textId="77777777" w:rsidR="001325D6" w:rsidRPr="002A55BD" w:rsidRDefault="001325D6" w:rsidP="001325D6"/>
    <w:tbl>
      <w:tblPr>
        <w:tblStyle w:val="TableauGrille4-Accentuation5"/>
        <w:tblW w:w="5000" w:type="pct"/>
        <w:tblLook w:val="04A0" w:firstRow="1" w:lastRow="0" w:firstColumn="1" w:lastColumn="0" w:noHBand="0" w:noVBand="1"/>
      </w:tblPr>
      <w:tblGrid>
        <w:gridCol w:w="988"/>
        <w:gridCol w:w="1351"/>
        <w:gridCol w:w="1766"/>
        <w:gridCol w:w="853"/>
        <w:gridCol w:w="5123"/>
      </w:tblGrid>
      <w:tr w:rsidR="001325D6" w:rsidRPr="002A55BD" w14:paraId="5DDADF1C" w14:textId="77777777" w:rsidTr="00F37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5DCB5DD0" w14:textId="77777777" w:rsidR="001325D6" w:rsidRPr="002A55BD" w:rsidRDefault="001325D6" w:rsidP="00AF04BE">
            <w:pPr>
              <w:jc w:val="center"/>
              <w:rPr>
                <w:b w:val="0"/>
              </w:rPr>
            </w:pPr>
            <w:r w:rsidRPr="002A55BD">
              <w:t>Suivi des versions</w:t>
            </w:r>
          </w:p>
        </w:tc>
      </w:tr>
      <w:tr w:rsidR="00187FF3" w:rsidRPr="002A55BD" w14:paraId="2481027E" w14:textId="77777777" w:rsidTr="00F37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0" w:type="pct"/>
          </w:tcPr>
          <w:p w14:paraId="30AE1A40" w14:textId="77777777" w:rsidR="00187FF3" w:rsidRPr="004B1FCB" w:rsidRDefault="00187FF3" w:rsidP="004B1FCB">
            <w:pPr>
              <w:pStyle w:val="SousTitreTableau"/>
              <w:rPr>
                <w:b/>
              </w:rPr>
            </w:pPr>
            <w:r w:rsidRPr="004B1FCB">
              <w:rPr>
                <w:b/>
              </w:rPr>
              <w:t>Version</w:t>
            </w:r>
          </w:p>
        </w:tc>
        <w:tc>
          <w:tcPr>
            <w:tcW w:w="670" w:type="pct"/>
          </w:tcPr>
          <w:p w14:paraId="2231E45D" w14:textId="77777777" w:rsidR="00187FF3" w:rsidRPr="004B1FCB" w:rsidRDefault="00187FF3" w:rsidP="004B1FCB">
            <w:pPr>
              <w:pStyle w:val="SousTitreTableau"/>
              <w:cnfStyle w:val="000000100000" w:firstRow="0" w:lastRow="0" w:firstColumn="0" w:lastColumn="0" w:oddVBand="0" w:evenVBand="0" w:oddHBand="1" w:evenHBand="0" w:firstRowFirstColumn="0" w:firstRowLastColumn="0" w:lastRowFirstColumn="0" w:lastRowLastColumn="0"/>
            </w:pPr>
            <w:r w:rsidRPr="004B1FCB">
              <w:t>Date</w:t>
            </w:r>
          </w:p>
        </w:tc>
        <w:tc>
          <w:tcPr>
            <w:tcW w:w="876" w:type="pct"/>
          </w:tcPr>
          <w:p w14:paraId="6F1298D4" w14:textId="77777777" w:rsidR="00187FF3" w:rsidRPr="004B1FCB" w:rsidRDefault="00187FF3" w:rsidP="004B1FCB">
            <w:pPr>
              <w:pStyle w:val="SousTitreTableau"/>
              <w:cnfStyle w:val="000000100000" w:firstRow="0" w:lastRow="0" w:firstColumn="0" w:lastColumn="0" w:oddVBand="0" w:evenVBand="0" w:oddHBand="1" w:evenHBand="0" w:firstRowFirstColumn="0" w:firstRowLastColumn="0" w:lastRowFirstColumn="0" w:lastRowLastColumn="0"/>
            </w:pPr>
            <w:r w:rsidRPr="004B1FCB">
              <w:t>Statut</w:t>
            </w:r>
          </w:p>
        </w:tc>
        <w:tc>
          <w:tcPr>
            <w:tcW w:w="423" w:type="pct"/>
          </w:tcPr>
          <w:p w14:paraId="377DDD13" w14:textId="77777777" w:rsidR="00187FF3" w:rsidRPr="004B1FCB" w:rsidRDefault="00187FF3" w:rsidP="004B1FCB">
            <w:pPr>
              <w:pStyle w:val="SousTitreTableau"/>
              <w:cnfStyle w:val="000000100000" w:firstRow="0" w:lastRow="0" w:firstColumn="0" w:lastColumn="0" w:oddVBand="0" w:evenVBand="0" w:oddHBand="1" w:evenHBand="0" w:firstRowFirstColumn="0" w:firstRowLastColumn="0" w:lastRowFirstColumn="0" w:lastRowLastColumn="0"/>
            </w:pPr>
            <w:r w:rsidRPr="004B1FCB">
              <w:t>Auteur</w:t>
            </w:r>
          </w:p>
        </w:tc>
        <w:tc>
          <w:tcPr>
            <w:tcW w:w="2541" w:type="pct"/>
          </w:tcPr>
          <w:p w14:paraId="7296F6A5" w14:textId="77777777" w:rsidR="00187FF3" w:rsidRPr="004B1FCB" w:rsidRDefault="00187FF3" w:rsidP="004B1FCB">
            <w:pPr>
              <w:pStyle w:val="Sansinterligne"/>
              <w:jc w:val="center"/>
              <w:cnfStyle w:val="000000100000" w:firstRow="0" w:lastRow="0" w:firstColumn="0" w:lastColumn="0" w:oddVBand="0" w:evenVBand="0" w:oddHBand="1" w:evenHBand="0" w:firstRowFirstColumn="0" w:firstRowLastColumn="0" w:lastRowFirstColumn="0" w:lastRowLastColumn="0"/>
              <w:rPr>
                <w:b/>
                <w:i/>
              </w:rPr>
            </w:pPr>
            <w:r w:rsidRPr="004B1FCB">
              <w:rPr>
                <w:b/>
                <w:i/>
              </w:rPr>
              <w:t>Nature de la modification</w:t>
            </w:r>
          </w:p>
        </w:tc>
      </w:tr>
      <w:tr w:rsidR="00187FF3" w:rsidRPr="002A55BD" w14:paraId="45A50D1C" w14:textId="77777777" w:rsidTr="00F37600">
        <w:tc>
          <w:tcPr>
            <w:cnfStyle w:val="001000000000" w:firstRow="0" w:lastRow="0" w:firstColumn="1" w:lastColumn="0" w:oddVBand="0" w:evenVBand="0" w:oddHBand="0" w:evenHBand="0" w:firstRowFirstColumn="0" w:firstRowLastColumn="0" w:lastRowFirstColumn="0" w:lastRowLastColumn="0"/>
            <w:tcW w:w="490" w:type="pct"/>
          </w:tcPr>
          <w:p w14:paraId="04495AA4" w14:textId="77777777" w:rsidR="00187FF3" w:rsidRPr="00DB2477" w:rsidRDefault="00187FF3" w:rsidP="009C0BAD">
            <w:pPr>
              <w:pStyle w:val="Sansinterligne"/>
              <w:jc w:val="center"/>
              <w:rPr>
                <w:sz w:val="20"/>
              </w:rPr>
            </w:pPr>
            <w:r w:rsidRPr="00DB2477">
              <w:rPr>
                <w:sz w:val="20"/>
              </w:rPr>
              <w:t>0.1</w:t>
            </w:r>
          </w:p>
        </w:tc>
        <w:tc>
          <w:tcPr>
            <w:tcW w:w="670" w:type="pct"/>
          </w:tcPr>
          <w:p w14:paraId="0D270845" w14:textId="77777777" w:rsidR="00187FF3" w:rsidRPr="00DB2477" w:rsidRDefault="00023249" w:rsidP="004B1FCB">
            <w:pPr>
              <w:pStyle w:val="Sansinterligne"/>
              <w:jc w:val="center"/>
              <w:cnfStyle w:val="000000000000" w:firstRow="0" w:lastRow="0" w:firstColumn="0" w:lastColumn="0" w:oddVBand="0" w:evenVBand="0" w:oddHBand="0" w:evenHBand="0" w:firstRowFirstColumn="0" w:firstRowLastColumn="0" w:lastRowFirstColumn="0" w:lastRowLastColumn="0"/>
              <w:rPr>
                <w:sz w:val="20"/>
              </w:rPr>
            </w:pPr>
            <w:r>
              <w:rPr>
                <w:sz w:val="20"/>
              </w:rPr>
              <w:t>21/12</w:t>
            </w:r>
            <w:r w:rsidR="00187FF3" w:rsidRPr="00DB2477">
              <w:rPr>
                <w:sz w:val="20"/>
              </w:rPr>
              <w:t>/20</w:t>
            </w:r>
            <w:r w:rsidR="004B1FCB" w:rsidRPr="00DB2477">
              <w:rPr>
                <w:sz w:val="20"/>
              </w:rPr>
              <w:t>2</w:t>
            </w:r>
            <w:r>
              <w:rPr>
                <w:sz w:val="20"/>
              </w:rPr>
              <w:t>4</w:t>
            </w:r>
          </w:p>
        </w:tc>
        <w:tc>
          <w:tcPr>
            <w:tcW w:w="876" w:type="pct"/>
          </w:tcPr>
          <w:p w14:paraId="2D74E582" w14:textId="77777777" w:rsidR="00187FF3" w:rsidRPr="00DB2477" w:rsidRDefault="00187FF3" w:rsidP="00023249">
            <w:pPr>
              <w:pStyle w:val="Sansinterligne"/>
              <w:jc w:val="center"/>
              <w:cnfStyle w:val="000000000000" w:firstRow="0" w:lastRow="0" w:firstColumn="0" w:lastColumn="0" w:oddVBand="0" w:evenVBand="0" w:oddHBand="0" w:evenHBand="0" w:firstRowFirstColumn="0" w:firstRowLastColumn="0" w:lastRowFirstColumn="0" w:lastRowLastColumn="0"/>
              <w:rPr>
                <w:sz w:val="20"/>
              </w:rPr>
            </w:pPr>
            <w:r w:rsidRPr="00DB2477">
              <w:rPr>
                <w:sz w:val="20"/>
              </w:rPr>
              <w:t>création</w:t>
            </w:r>
          </w:p>
        </w:tc>
        <w:tc>
          <w:tcPr>
            <w:tcW w:w="423" w:type="pct"/>
          </w:tcPr>
          <w:p w14:paraId="789566AB" w14:textId="77777777" w:rsidR="00187FF3" w:rsidRPr="00DB2477" w:rsidRDefault="00023249" w:rsidP="00187FF3">
            <w:pPr>
              <w:pStyle w:val="Sansinterligne"/>
              <w:jc w:val="center"/>
              <w:cnfStyle w:val="000000000000" w:firstRow="0" w:lastRow="0" w:firstColumn="0" w:lastColumn="0" w:oddVBand="0" w:evenVBand="0" w:oddHBand="0" w:evenHBand="0" w:firstRowFirstColumn="0" w:firstRowLastColumn="0" w:lastRowFirstColumn="0" w:lastRowLastColumn="0"/>
              <w:rPr>
                <w:sz w:val="20"/>
              </w:rPr>
            </w:pPr>
            <w:r>
              <w:rPr>
                <w:sz w:val="20"/>
              </w:rPr>
              <w:t>FBE</w:t>
            </w:r>
          </w:p>
        </w:tc>
        <w:tc>
          <w:tcPr>
            <w:tcW w:w="2541" w:type="pct"/>
          </w:tcPr>
          <w:p w14:paraId="1690A20A" w14:textId="77777777" w:rsidR="00187FF3" w:rsidRPr="00DB2477" w:rsidRDefault="00187FF3" w:rsidP="00AF04BE">
            <w:pPr>
              <w:pStyle w:val="Sansinterligne"/>
              <w:cnfStyle w:val="000000000000" w:firstRow="0" w:lastRow="0" w:firstColumn="0" w:lastColumn="0" w:oddVBand="0" w:evenVBand="0" w:oddHBand="0" w:evenHBand="0" w:firstRowFirstColumn="0" w:firstRowLastColumn="0" w:lastRowFirstColumn="0" w:lastRowLastColumn="0"/>
              <w:rPr>
                <w:sz w:val="20"/>
              </w:rPr>
            </w:pPr>
            <w:r w:rsidRPr="00DB2477">
              <w:rPr>
                <w:sz w:val="20"/>
              </w:rPr>
              <w:t>Version initiale</w:t>
            </w:r>
          </w:p>
        </w:tc>
      </w:tr>
    </w:tbl>
    <w:p w14:paraId="67F4BCD7" w14:textId="77777777" w:rsidR="001325D6" w:rsidRPr="002A55BD" w:rsidRDefault="001325D6" w:rsidP="001325D6"/>
    <w:p w14:paraId="32FD83DC" w14:textId="77777777" w:rsidR="0033649F" w:rsidRPr="002A55BD" w:rsidRDefault="0033649F" w:rsidP="0033649F"/>
    <w:p w14:paraId="42B85D26" w14:textId="77777777" w:rsidR="0033649F" w:rsidRPr="002A55BD" w:rsidRDefault="0033649F" w:rsidP="0033649F"/>
    <w:p w14:paraId="35DA468F" w14:textId="77777777" w:rsidR="009C0BAD" w:rsidRPr="002A55BD" w:rsidRDefault="009C0BAD" w:rsidP="0033649F">
      <w:pPr>
        <w:rPr>
          <w:lang w:bidi="en-US"/>
        </w:rPr>
      </w:pPr>
      <w:r w:rsidRPr="002A55BD">
        <w:rPr>
          <w:lang w:bidi="en-US"/>
        </w:rPr>
        <w:br w:type="page"/>
      </w:r>
    </w:p>
    <w:p w14:paraId="11D1A7EE" w14:textId="77777777" w:rsidR="004242CD" w:rsidRPr="002A55BD" w:rsidRDefault="004242CD" w:rsidP="00463022">
      <w:pPr>
        <w:pStyle w:val="En-ttedetabledesmatires"/>
      </w:pPr>
      <w:r w:rsidRPr="002A55BD">
        <w:lastRenderedPageBreak/>
        <w:t>Sommaire</w:t>
      </w:r>
    </w:p>
    <w:p w14:paraId="33240FFB" w14:textId="77777777" w:rsidR="00DB2477" w:rsidRDefault="004242CD">
      <w:pPr>
        <w:pStyle w:val="TM1"/>
        <w:rPr>
          <w:rFonts w:asciiTheme="minorHAnsi" w:eastAsiaTheme="minorEastAsia" w:hAnsiTheme="minorHAnsi" w:cstheme="minorBidi"/>
          <w:b w:val="0"/>
          <w:bCs w:val="0"/>
          <w:caps w:val="0"/>
          <w:noProof/>
          <w:color w:val="auto"/>
          <w:szCs w:val="22"/>
          <w:lang w:eastAsia="fr-FR"/>
        </w:rPr>
      </w:pPr>
      <w:r w:rsidRPr="002A55BD">
        <w:rPr>
          <w:rStyle w:val="Lienhypertexte"/>
        </w:rPr>
        <w:fldChar w:fldCharType="begin"/>
      </w:r>
      <w:r w:rsidRPr="002A55BD">
        <w:rPr>
          <w:rStyle w:val="Lienhypertexte"/>
        </w:rPr>
        <w:instrText xml:space="preserve"> TOC \o "1-3" \h \z \u </w:instrText>
      </w:r>
      <w:r w:rsidRPr="002A55BD">
        <w:rPr>
          <w:rStyle w:val="Lienhypertexte"/>
        </w:rPr>
        <w:fldChar w:fldCharType="separate"/>
      </w:r>
      <w:hyperlink w:anchor="_Toc185672534" w:history="1">
        <w:r w:rsidR="00DB2477" w:rsidRPr="005A7A0D">
          <w:rPr>
            <w:rStyle w:val="Lienhypertexte"/>
            <w:noProof/>
          </w:rPr>
          <w:t>1</w:t>
        </w:r>
        <w:r w:rsidR="00DB2477">
          <w:rPr>
            <w:rFonts w:asciiTheme="minorHAnsi" w:eastAsiaTheme="minorEastAsia" w:hAnsiTheme="minorHAnsi" w:cstheme="minorBidi"/>
            <w:b w:val="0"/>
            <w:bCs w:val="0"/>
            <w:caps w:val="0"/>
            <w:noProof/>
            <w:color w:val="auto"/>
            <w:szCs w:val="22"/>
            <w:lang w:eastAsia="fr-FR"/>
          </w:rPr>
          <w:tab/>
        </w:r>
        <w:r w:rsidR="00DB2477" w:rsidRPr="005A7A0D">
          <w:rPr>
            <w:rStyle w:val="Lienhypertexte"/>
            <w:noProof/>
          </w:rPr>
          <w:t>INTRODUCTION</w:t>
        </w:r>
        <w:r w:rsidR="00DB2477">
          <w:rPr>
            <w:noProof/>
            <w:webHidden/>
          </w:rPr>
          <w:tab/>
        </w:r>
        <w:r w:rsidR="00DB2477">
          <w:rPr>
            <w:noProof/>
            <w:webHidden/>
          </w:rPr>
          <w:fldChar w:fldCharType="begin"/>
        </w:r>
        <w:r w:rsidR="00DB2477">
          <w:rPr>
            <w:noProof/>
            <w:webHidden/>
          </w:rPr>
          <w:instrText xml:space="preserve"> PAGEREF _Toc185672534 \h </w:instrText>
        </w:r>
        <w:r w:rsidR="00DB2477">
          <w:rPr>
            <w:noProof/>
            <w:webHidden/>
          </w:rPr>
        </w:r>
        <w:r w:rsidR="00DB2477">
          <w:rPr>
            <w:noProof/>
            <w:webHidden/>
          </w:rPr>
          <w:fldChar w:fldCharType="separate"/>
        </w:r>
        <w:r w:rsidR="00DB2477">
          <w:rPr>
            <w:noProof/>
            <w:webHidden/>
          </w:rPr>
          <w:t>5</w:t>
        </w:r>
        <w:r w:rsidR="00DB2477">
          <w:rPr>
            <w:noProof/>
            <w:webHidden/>
          </w:rPr>
          <w:fldChar w:fldCharType="end"/>
        </w:r>
      </w:hyperlink>
    </w:p>
    <w:p w14:paraId="0985E4B5" w14:textId="77777777" w:rsidR="00DB2477" w:rsidRDefault="000122D7">
      <w:pPr>
        <w:pStyle w:val="TM2"/>
        <w:rPr>
          <w:rFonts w:asciiTheme="minorHAnsi" w:eastAsiaTheme="minorEastAsia" w:hAnsiTheme="minorHAnsi" w:cstheme="minorBidi"/>
          <w:noProof/>
          <w:color w:val="auto"/>
          <w:sz w:val="22"/>
          <w:szCs w:val="22"/>
          <w:lang w:eastAsia="fr-FR"/>
        </w:rPr>
      </w:pPr>
      <w:hyperlink w:anchor="_Toc185672535" w:history="1">
        <w:r w:rsidR="00DB2477" w:rsidRPr="005A7A0D">
          <w:rPr>
            <w:rStyle w:val="Lienhypertexte"/>
            <w:noProof/>
          </w:rPr>
          <w:t>1.1</w:t>
        </w:r>
        <w:r w:rsidR="00DB2477">
          <w:rPr>
            <w:rFonts w:asciiTheme="minorHAnsi" w:eastAsiaTheme="minorEastAsia" w:hAnsiTheme="minorHAnsi" w:cstheme="minorBidi"/>
            <w:noProof/>
            <w:color w:val="auto"/>
            <w:sz w:val="22"/>
            <w:szCs w:val="22"/>
            <w:lang w:eastAsia="fr-FR"/>
          </w:rPr>
          <w:tab/>
        </w:r>
        <w:r w:rsidR="00DB2477" w:rsidRPr="005A7A0D">
          <w:rPr>
            <w:rStyle w:val="Lienhypertexte"/>
            <w:noProof/>
          </w:rPr>
          <w:t>Objectif du document</w:t>
        </w:r>
        <w:r w:rsidR="00DB2477">
          <w:rPr>
            <w:noProof/>
            <w:webHidden/>
          </w:rPr>
          <w:tab/>
        </w:r>
        <w:r w:rsidR="00DB2477">
          <w:rPr>
            <w:noProof/>
            <w:webHidden/>
          </w:rPr>
          <w:fldChar w:fldCharType="begin"/>
        </w:r>
        <w:r w:rsidR="00DB2477">
          <w:rPr>
            <w:noProof/>
            <w:webHidden/>
          </w:rPr>
          <w:instrText xml:space="preserve"> PAGEREF _Toc185672535 \h </w:instrText>
        </w:r>
        <w:r w:rsidR="00DB2477">
          <w:rPr>
            <w:noProof/>
            <w:webHidden/>
          </w:rPr>
        </w:r>
        <w:r w:rsidR="00DB2477">
          <w:rPr>
            <w:noProof/>
            <w:webHidden/>
          </w:rPr>
          <w:fldChar w:fldCharType="separate"/>
        </w:r>
        <w:r w:rsidR="00DB2477">
          <w:rPr>
            <w:noProof/>
            <w:webHidden/>
          </w:rPr>
          <w:t>5</w:t>
        </w:r>
        <w:r w:rsidR="00DB2477">
          <w:rPr>
            <w:noProof/>
            <w:webHidden/>
          </w:rPr>
          <w:fldChar w:fldCharType="end"/>
        </w:r>
      </w:hyperlink>
    </w:p>
    <w:p w14:paraId="70A3A308" w14:textId="77777777" w:rsidR="00DB2477" w:rsidRDefault="000122D7">
      <w:pPr>
        <w:pStyle w:val="TM2"/>
        <w:rPr>
          <w:rFonts w:asciiTheme="minorHAnsi" w:eastAsiaTheme="minorEastAsia" w:hAnsiTheme="minorHAnsi" w:cstheme="minorBidi"/>
          <w:noProof/>
          <w:color w:val="auto"/>
          <w:sz w:val="22"/>
          <w:szCs w:val="22"/>
          <w:lang w:eastAsia="fr-FR"/>
        </w:rPr>
      </w:pPr>
      <w:hyperlink w:anchor="_Toc185672536" w:history="1">
        <w:r w:rsidR="00DB2477" w:rsidRPr="005A7A0D">
          <w:rPr>
            <w:rStyle w:val="Lienhypertexte"/>
            <w:noProof/>
          </w:rPr>
          <w:t>1.2</w:t>
        </w:r>
        <w:r w:rsidR="00DB2477">
          <w:rPr>
            <w:rFonts w:asciiTheme="minorHAnsi" w:eastAsiaTheme="minorEastAsia" w:hAnsiTheme="minorHAnsi" w:cstheme="minorBidi"/>
            <w:noProof/>
            <w:color w:val="auto"/>
            <w:sz w:val="22"/>
            <w:szCs w:val="22"/>
            <w:lang w:eastAsia="fr-FR"/>
          </w:rPr>
          <w:tab/>
        </w:r>
        <w:r w:rsidR="00DB2477" w:rsidRPr="005A7A0D">
          <w:rPr>
            <w:rStyle w:val="Lienhypertexte"/>
            <w:noProof/>
          </w:rPr>
          <w:t>Portée du document</w:t>
        </w:r>
        <w:r w:rsidR="00DB2477">
          <w:rPr>
            <w:noProof/>
            <w:webHidden/>
          </w:rPr>
          <w:tab/>
        </w:r>
        <w:r w:rsidR="00DB2477">
          <w:rPr>
            <w:noProof/>
            <w:webHidden/>
          </w:rPr>
          <w:fldChar w:fldCharType="begin"/>
        </w:r>
        <w:r w:rsidR="00DB2477">
          <w:rPr>
            <w:noProof/>
            <w:webHidden/>
          </w:rPr>
          <w:instrText xml:space="preserve"> PAGEREF _Toc185672536 \h </w:instrText>
        </w:r>
        <w:r w:rsidR="00DB2477">
          <w:rPr>
            <w:noProof/>
            <w:webHidden/>
          </w:rPr>
        </w:r>
        <w:r w:rsidR="00DB2477">
          <w:rPr>
            <w:noProof/>
            <w:webHidden/>
          </w:rPr>
          <w:fldChar w:fldCharType="separate"/>
        </w:r>
        <w:r w:rsidR="00DB2477">
          <w:rPr>
            <w:noProof/>
            <w:webHidden/>
          </w:rPr>
          <w:t>5</w:t>
        </w:r>
        <w:r w:rsidR="00DB2477">
          <w:rPr>
            <w:noProof/>
            <w:webHidden/>
          </w:rPr>
          <w:fldChar w:fldCharType="end"/>
        </w:r>
      </w:hyperlink>
    </w:p>
    <w:p w14:paraId="50B25B59" w14:textId="77777777" w:rsidR="00DB2477" w:rsidRDefault="000122D7">
      <w:pPr>
        <w:pStyle w:val="TM2"/>
        <w:rPr>
          <w:rFonts w:asciiTheme="minorHAnsi" w:eastAsiaTheme="minorEastAsia" w:hAnsiTheme="minorHAnsi" w:cstheme="minorBidi"/>
          <w:noProof/>
          <w:color w:val="auto"/>
          <w:sz w:val="22"/>
          <w:szCs w:val="22"/>
          <w:lang w:eastAsia="fr-FR"/>
        </w:rPr>
      </w:pPr>
      <w:hyperlink w:anchor="_Toc185672537" w:history="1">
        <w:r w:rsidR="00DB2477" w:rsidRPr="005A7A0D">
          <w:rPr>
            <w:rStyle w:val="Lienhypertexte"/>
            <w:noProof/>
          </w:rPr>
          <w:t>1.3</w:t>
        </w:r>
        <w:r w:rsidR="00DB2477">
          <w:rPr>
            <w:rFonts w:asciiTheme="minorHAnsi" w:eastAsiaTheme="minorEastAsia" w:hAnsiTheme="minorHAnsi" w:cstheme="minorBidi"/>
            <w:noProof/>
            <w:color w:val="auto"/>
            <w:sz w:val="22"/>
            <w:szCs w:val="22"/>
            <w:lang w:eastAsia="fr-FR"/>
          </w:rPr>
          <w:tab/>
        </w:r>
        <w:r w:rsidR="00DB2477" w:rsidRPr="005A7A0D">
          <w:rPr>
            <w:rStyle w:val="Lienhypertexte"/>
            <w:noProof/>
          </w:rPr>
          <w:t>Evolutions du document</w:t>
        </w:r>
        <w:r w:rsidR="00DB2477">
          <w:rPr>
            <w:noProof/>
            <w:webHidden/>
          </w:rPr>
          <w:tab/>
        </w:r>
        <w:r w:rsidR="00DB2477">
          <w:rPr>
            <w:noProof/>
            <w:webHidden/>
          </w:rPr>
          <w:fldChar w:fldCharType="begin"/>
        </w:r>
        <w:r w:rsidR="00DB2477">
          <w:rPr>
            <w:noProof/>
            <w:webHidden/>
          </w:rPr>
          <w:instrText xml:space="preserve"> PAGEREF _Toc185672537 \h </w:instrText>
        </w:r>
        <w:r w:rsidR="00DB2477">
          <w:rPr>
            <w:noProof/>
            <w:webHidden/>
          </w:rPr>
        </w:r>
        <w:r w:rsidR="00DB2477">
          <w:rPr>
            <w:noProof/>
            <w:webHidden/>
          </w:rPr>
          <w:fldChar w:fldCharType="separate"/>
        </w:r>
        <w:r w:rsidR="00DB2477">
          <w:rPr>
            <w:noProof/>
            <w:webHidden/>
          </w:rPr>
          <w:t>5</w:t>
        </w:r>
        <w:r w:rsidR="00DB2477">
          <w:rPr>
            <w:noProof/>
            <w:webHidden/>
          </w:rPr>
          <w:fldChar w:fldCharType="end"/>
        </w:r>
      </w:hyperlink>
    </w:p>
    <w:p w14:paraId="65673F78" w14:textId="77777777" w:rsidR="00DB2477" w:rsidRDefault="000122D7">
      <w:pPr>
        <w:pStyle w:val="TM2"/>
        <w:rPr>
          <w:rFonts w:asciiTheme="minorHAnsi" w:eastAsiaTheme="minorEastAsia" w:hAnsiTheme="minorHAnsi" w:cstheme="minorBidi"/>
          <w:noProof/>
          <w:color w:val="auto"/>
          <w:sz w:val="22"/>
          <w:szCs w:val="22"/>
          <w:lang w:eastAsia="fr-FR"/>
        </w:rPr>
      </w:pPr>
      <w:hyperlink w:anchor="_Toc185672538" w:history="1">
        <w:r w:rsidR="00DB2477" w:rsidRPr="005A7A0D">
          <w:rPr>
            <w:rStyle w:val="Lienhypertexte"/>
            <w:noProof/>
          </w:rPr>
          <w:t>1.4</w:t>
        </w:r>
        <w:r w:rsidR="00DB2477">
          <w:rPr>
            <w:rFonts w:asciiTheme="minorHAnsi" w:eastAsiaTheme="minorEastAsia" w:hAnsiTheme="minorHAnsi" w:cstheme="minorBidi"/>
            <w:noProof/>
            <w:color w:val="auto"/>
            <w:sz w:val="22"/>
            <w:szCs w:val="22"/>
            <w:lang w:eastAsia="fr-FR"/>
          </w:rPr>
          <w:tab/>
        </w:r>
        <w:r w:rsidR="00DB2477" w:rsidRPr="005A7A0D">
          <w:rPr>
            <w:rStyle w:val="Lienhypertexte"/>
            <w:noProof/>
          </w:rPr>
          <w:t>Contexte</w:t>
        </w:r>
        <w:r w:rsidR="00DB2477">
          <w:rPr>
            <w:noProof/>
            <w:webHidden/>
          </w:rPr>
          <w:tab/>
        </w:r>
        <w:r w:rsidR="00DB2477">
          <w:rPr>
            <w:noProof/>
            <w:webHidden/>
          </w:rPr>
          <w:fldChar w:fldCharType="begin"/>
        </w:r>
        <w:r w:rsidR="00DB2477">
          <w:rPr>
            <w:noProof/>
            <w:webHidden/>
          </w:rPr>
          <w:instrText xml:space="preserve"> PAGEREF _Toc185672538 \h </w:instrText>
        </w:r>
        <w:r w:rsidR="00DB2477">
          <w:rPr>
            <w:noProof/>
            <w:webHidden/>
          </w:rPr>
        </w:r>
        <w:r w:rsidR="00DB2477">
          <w:rPr>
            <w:noProof/>
            <w:webHidden/>
          </w:rPr>
          <w:fldChar w:fldCharType="separate"/>
        </w:r>
        <w:r w:rsidR="00DB2477">
          <w:rPr>
            <w:noProof/>
            <w:webHidden/>
          </w:rPr>
          <w:t>5</w:t>
        </w:r>
        <w:r w:rsidR="00DB2477">
          <w:rPr>
            <w:noProof/>
            <w:webHidden/>
          </w:rPr>
          <w:fldChar w:fldCharType="end"/>
        </w:r>
      </w:hyperlink>
    </w:p>
    <w:p w14:paraId="44FACC24" w14:textId="77777777" w:rsidR="00DB2477" w:rsidRDefault="000122D7">
      <w:pPr>
        <w:pStyle w:val="TM2"/>
        <w:rPr>
          <w:rFonts w:asciiTheme="minorHAnsi" w:eastAsiaTheme="minorEastAsia" w:hAnsiTheme="minorHAnsi" w:cstheme="minorBidi"/>
          <w:noProof/>
          <w:color w:val="auto"/>
          <w:sz w:val="22"/>
          <w:szCs w:val="22"/>
          <w:lang w:eastAsia="fr-FR"/>
        </w:rPr>
      </w:pPr>
      <w:hyperlink w:anchor="_Toc185672539" w:history="1">
        <w:r w:rsidR="00DB2477" w:rsidRPr="005A7A0D">
          <w:rPr>
            <w:rStyle w:val="Lienhypertexte"/>
            <w:noProof/>
          </w:rPr>
          <w:t>1.5</w:t>
        </w:r>
        <w:r w:rsidR="00DB2477">
          <w:rPr>
            <w:rFonts w:asciiTheme="minorHAnsi" w:eastAsiaTheme="minorEastAsia" w:hAnsiTheme="minorHAnsi" w:cstheme="minorBidi"/>
            <w:noProof/>
            <w:color w:val="auto"/>
            <w:sz w:val="22"/>
            <w:szCs w:val="22"/>
            <w:lang w:eastAsia="fr-FR"/>
          </w:rPr>
          <w:tab/>
        </w:r>
        <w:r w:rsidR="00DB2477" w:rsidRPr="005A7A0D">
          <w:rPr>
            <w:rStyle w:val="Lienhypertexte"/>
            <w:noProof/>
          </w:rPr>
          <w:t>Contenu du document</w:t>
        </w:r>
        <w:r w:rsidR="00DB2477">
          <w:rPr>
            <w:noProof/>
            <w:webHidden/>
          </w:rPr>
          <w:tab/>
        </w:r>
        <w:r w:rsidR="00DB2477">
          <w:rPr>
            <w:noProof/>
            <w:webHidden/>
          </w:rPr>
          <w:fldChar w:fldCharType="begin"/>
        </w:r>
        <w:r w:rsidR="00DB2477">
          <w:rPr>
            <w:noProof/>
            <w:webHidden/>
          </w:rPr>
          <w:instrText xml:space="preserve"> PAGEREF _Toc185672539 \h </w:instrText>
        </w:r>
        <w:r w:rsidR="00DB2477">
          <w:rPr>
            <w:noProof/>
            <w:webHidden/>
          </w:rPr>
        </w:r>
        <w:r w:rsidR="00DB2477">
          <w:rPr>
            <w:noProof/>
            <w:webHidden/>
          </w:rPr>
          <w:fldChar w:fldCharType="separate"/>
        </w:r>
        <w:r w:rsidR="00DB2477">
          <w:rPr>
            <w:noProof/>
            <w:webHidden/>
          </w:rPr>
          <w:t>6</w:t>
        </w:r>
        <w:r w:rsidR="00DB2477">
          <w:rPr>
            <w:noProof/>
            <w:webHidden/>
          </w:rPr>
          <w:fldChar w:fldCharType="end"/>
        </w:r>
      </w:hyperlink>
    </w:p>
    <w:p w14:paraId="647649FB" w14:textId="77777777" w:rsidR="00DB2477" w:rsidRDefault="000122D7">
      <w:pPr>
        <w:pStyle w:val="TM1"/>
        <w:rPr>
          <w:rFonts w:asciiTheme="minorHAnsi" w:eastAsiaTheme="minorEastAsia" w:hAnsiTheme="minorHAnsi" w:cstheme="minorBidi"/>
          <w:b w:val="0"/>
          <w:bCs w:val="0"/>
          <w:caps w:val="0"/>
          <w:noProof/>
          <w:color w:val="auto"/>
          <w:szCs w:val="22"/>
          <w:lang w:eastAsia="fr-FR"/>
        </w:rPr>
      </w:pPr>
      <w:hyperlink w:anchor="_Toc185672540" w:history="1">
        <w:r w:rsidR="00DB2477" w:rsidRPr="005A7A0D">
          <w:rPr>
            <w:rStyle w:val="Lienhypertexte"/>
            <w:noProof/>
          </w:rPr>
          <w:t>2</w:t>
        </w:r>
        <w:r w:rsidR="00DB2477">
          <w:rPr>
            <w:rFonts w:asciiTheme="minorHAnsi" w:eastAsiaTheme="minorEastAsia" w:hAnsiTheme="minorHAnsi" w:cstheme="minorBidi"/>
            <w:b w:val="0"/>
            <w:bCs w:val="0"/>
            <w:caps w:val="0"/>
            <w:noProof/>
            <w:color w:val="auto"/>
            <w:szCs w:val="22"/>
            <w:lang w:eastAsia="fr-FR"/>
          </w:rPr>
          <w:tab/>
        </w:r>
        <w:r w:rsidR="00DB2477" w:rsidRPr="005A7A0D">
          <w:rPr>
            <w:rStyle w:val="Lienhypertexte"/>
            <w:noProof/>
          </w:rPr>
          <w:t>ARCHITECTURE  TECHNIQUE GENERALE</w:t>
        </w:r>
        <w:r w:rsidR="00DB2477">
          <w:rPr>
            <w:noProof/>
            <w:webHidden/>
          </w:rPr>
          <w:tab/>
        </w:r>
        <w:r w:rsidR="00DB2477">
          <w:rPr>
            <w:noProof/>
            <w:webHidden/>
          </w:rPr>
          <w:fldChar w:fldCharType="begin"/>
        </w:r>
        <w:r w:rsidR="00DB2477">
          <w:rPr>
            <w:noProof/>
            <w:webHidden/>
          </w:rPr>
          <w:instrText xml:space="preserve"> PAGEREF _Toc185672540 \h </w:instrText>
        </w:r>
        <w:r w:rsidR="00DB2477">
          <w:rPr>
            <w:noProof/>
            <w:webHidden/>
          </w:rPr>
        </w:r>
        <w:r w:rsidR="00DB2477">
          <w:rPr>
            <w:noProof/>
            <w:webHidden/>
          </w:rPr>
          <w:fldChar w:fldCharType="separate"/>
        </w:r>
        <w:r w:rsidR="00DB2477">
          <w:rPr>
            <w:noProof/>
            <w:webHidden/>
          </w:rPr>
          <w:t>7</w:t>
        </w:r>
        <w:r w:rsidR="00DB2477">
          <w:rPr>
            <w:noProof/>
            <w:webHidden/>
          </w:rPr>
          <w:fldChar w:fldCharType="end"/>
        </w:r>
      </w:hyperlink>
    </w:p>
    <w:p w14:paraId="29011846" w14:textId="77777777" w:rsidR="00DB2477" w:rsidRDefault="000122D7">
      <w:pPr>
        <w:pStyle w:val="TM2"/>
        <w:rPr>
          <w:rFonts w:asciiTheme="minorHAnsi" w:eastAsiaTheme="minorEastAsia" w:hAnsiTheme="minorHAnsi" w:cstheme="minorBidi"/>
          <w:noProof/>
          <w:color w:val="auto"/>
          <w:sz w:val="22"/>
          <w:szCs w:val="22"/>
          <w:lang w:eastAsia="fr-FR"/>
        </w:rPr>
      </w:pPr>
      <w:hyperlink w:anchor="_Toc185672541" w:history="1">
        <w:r w:rsidR="00DB2477" w:rsidRPr="005A7A0D">
          <w:rPr>
            <w:rStyle w:val="Lienhypertexte"/>
            <w:noProof/>
          </w:rPr>
          <w:t>2.1</w:t>
        </w:r>
        <w:r w:rsidR="00DB2477">
          <w:rPr>
            <w:rFonts w:asciiTheme="minorHAnsi" w:eastAsiaTheme="minorEastAsia" w:hAnsiTheme="minorHAnsi" w:cstheme="minorBidi"/>
            <w:noProof/>
            <w:color w:val="auto"/>
            <w:sz w:val="22"/>
            <w:szCs w:val="22"/>
            <w:lang w:eastAsia="fr-FR"/>
          </w:rPr>
          <w:tab/>
        </w:r>
        <w:r w:rsidR="00DB2477" w:rsidRPr="005A7A0D">
          <w:rPr>
            <w:rStyle w:val="Lienhypertexte"/>
            <w:noProof/>
          </w:rPr>
          <w:t>Schéma globale d’architecture</w:t>
        </w:r>
        <w:r w:rsidR="00DB2477">
          <w:rPr>
            <w:noProof/>
            <w:webHidden/>
          </w:rPr>
          <w:tab/>
        </w:r>
        <w:r w:rsidR="00DB2477">
          <w:rPr>
            <w:noProof/>
            <w:webHidden/>
          </w:rPr>
          <w:fldChar w:fldCharType="begin"/>
        </w:r>
        <w:r w:rsidR="00DB2477">
          <w:rPr>
            <w:noProof/>
            <w:webHidden/>
          </w:rPr>
          <w:instrText xml:space="preserve"> PAGEREF _Toc185672541 \h </w:instrText>
        </w:r>
        <w:r w:rsidR="00DB2477">
          <w:rPr>
            <w:noProof/>
            <w:webHidden/>
          </w:rPr>
        </w:r>
        <w:r w:rsidR="00DB2477">
          <w:rPr>
            <w:noProof/>
            <w:webHidden/>
          </w:rPr>
          <w:fldChar w:fldCharType="separate"/>
        </w:r>
        <w:r w:rsidR="00DB2477">
          <w:rPr>
            <w:noProof/>
            <w:webHidden/>
          </w:rPr>
          <w:t>7</w:t>
        </w:r>
        <w:r w:rsidR="00DB2477">
          <w:rPr>
            <w:noProof/>
            <w:webHidden/>
          </w:rPr>
          <w:fldChar w:fldCharType="end"/>
        </w:r>
      </w:hyperlink>
    </w:p>
    <w:p w14:paraId="2A0CF319" w14:textId="77777777" w:rsidR="00DB2477" w:rsidRDefault="000122D7">
      <w:pPr>
        <w:pStyle w:val="TM2"/>
        <w:rPr>
          <w:rFonts w:asciiTheme="minorHAnsi" w:eastAsiaTheme="minorEastAsia" w:hAnsiTheme="minorHAnsi" w:cstheme="minorBidi"/>
          <w:noProof/>
          <w:color w:val="auto"/>
          <w:sz w:val="22"/>
          <w:szCs w:val="22"/>
          <w:lang w:eastAsia="fr-FR"/>
        </w:rPr>
      </w:pPr>
      <w:hyperlink w:anchor="_Toc185672542" w:history="1">
        <w:r w:rsidR="00DB2477" w:rsidRPr="005A7A0D">
          <w:rPr>
            <w:rStyle w:val="Lienhypertexte"/>
            <w:noProof/>
          </w:rPr>
          <w:t>2.2</w:t>
        </w:r>
        <w:r w:rsidR="00DB2477">
          <w:rPr>
            <w:rFonts w:asciiTheme="minorHAnsi" w:eastAsiaTheme="minorEastAsia" w:hAnsiTheme="minorHAnsi" w:cstheme="minorBidi"/>
            <w:noProof/>
            <w:color w:val="auto"/>
            <w:sz w:val="22"/>
            <w:szCs w:val="22"/>
            <w:lang w:eastAsia="fr-FR"/>
          </w:rPr>
          <w:tab/>
        </w:r>
        <w:r w:rsidR="00DB2477" w:rsidRPr="005A7A0D">
          <w:rPr>
            <w:rStyle w:val="Lienhypertexte"/>
            <w:noProof/>
          </w:rPr>
          <w:t>Cadre standard d’élaboration de l'architecture : Principes d’architecture logicielle</w:t>
        </w:r>
        <w:r w:rsidR="00DB2477">
          <w:rPr>
            <w:noProof/>
            <w:webHidden/>
          </w:rPr>
          <w:tab/>
        </w:r>
        <w:r w:rsidR="00DB2477">
          <w:rPr>
            <w:noProof/>
            <w:webHidden/>
          </w:rPr>
          <w:fldChar w:fldCharType="begin"/>
        </w:r>
        <w:r w:rsidR="00DB2477">
          <w:rPr>
            <w:noProof/>
            <w:webHidden/>
          </w:rPr>
          <w:instrText xml:space="preserve"> PAGEREF _Toc185672542 \h </w:instrText>
        </w:r>
        <w:r w:rsidR="00DB2477">
          <w:rPr>
            <w:noProof/>
            <w:webHidden/>
          </w:rPr>
        </w:r>
        <w:r w:rsidR="00DB2477">
          <w:rPr>
            <w:noProof/>
            <w:webHidden/>
          </w:rPr>
          <w:fldChar w:fldCharType="separate"/>
        </w:r>
        <w:r w:rsidR="00DB2477">
          <w:rPr>
            <w:noProof/>
            <w:webHidden/>
          </w:rPr>
          <w:t>8</w:t>
        </w:r>
        <w:r w:rsidR="00DB2477">
          <w:rPr>
            <w:noProof/>
            <w:webHidden/>
          </w:rPr>
          <w:fldChar w:fldCharType="end"/>
        </w:r>
      </w:hyperlink>
    </w:p>
    <w:p w14:paraId="4DD6CC5D" w14:textId="77777777" w:rsidR="00DB2477" w:rsidRDefault="000122D7">
      <w:pPr>
        <w:pStyle w:val="TM1"/>
        <w:rPr>
          <w:rFonts w:asciiTheme="minorHAnsi" w:eastAsiaTheme="minorEastAsia" w:hAnsiTheme="minorHAnsi" w:cstheme="minorBidi"/>
          <w:b w:val="0"/>
          <w:bCs w:val="0"/>
          <w:caps w:val="0"/>
          <w:noProof/>
          <w:color w:val="auto"/>
          <w:szCs w:val="22"/>
          <w:lang w:eastAsia="fr-FR"/>
        </w:rPr>
      </w:pPr>
      <w:hyperlink w:anchor="_Toc185672543" w:history="1">
        <w:r w:rsidR="00DB2477" w:rsidRPr="005A7A0D">
          <w:rPr>
            <w:rStyle w:val="Lienhypertexte"/>
            <w:noProof/>
          </w:rPr>
          <w:t>3</w:t>
        </w:r>
        <w:r w:rsidR="00DB2477">
          <w:rPr>
            <w:rFonts w:asciiTheme="minorHAnsi" w:eastAsiaTheme="minorEastAsia" w:hAnsiTheme="minorHAnsi" w:cstheme="minorBidi"/>
            <w:b w:val="0"/>
            <w:bCs w:val="0"/>
            <w:caps w:val="0"/>
            <w:noProof/>
            <w:color w:val="auto"/>
            <w:szCs w:val="22"/>
            <w:lang w:eastAsia="fr-FR"/>
          </w:rPr>
          <w:tab/>
        </w:r>
        <w:r w:rsidR="00DB2477" w:rsidRPr="005A7A0D">
          <w:rPr>
            <w:rStyle w:val="Lienhypertexte"/>
            <w:noProof/>
          </w:rPr>
          <w:t>ARCHITECTURE TECHNIQUE DES DONNEES</w:t>
        </w:r>
        <w:r w:rsidR="00DB2477">
          <w:rPr>
            <w:noProof/>
            <w:webHidden/>
          </w:rPr>
          <w:tab/>
        </w:r>
        <w:r w:rsidR="00DB2477">
          <w:rPr>
            <w:noProof/>
            <w:webHidden/>
          </w:rPr>
          <w:fldChar w:fldCharType="begin"/>
        </w:r>
        <w:r w:rsidR="00DB2477">
          <w:rPr>
            <w:noProof/>
            <w:webHidden/>
          </w:rPr>
          <w:instrText xml:space="preserve"> PAGEREF _Toc185672543 \h </w:instrText>
        </w:r>
        <w:r w:rsidR="00DB2477">
          <w:rPr>
            <w:noProof/>
            <w:webHidden/>
          </w:rPr>
        </w:r>
        <w:r w:rsidR="00DB2477">
          <w:rPr>
            <w:noProof/>
            <w:webHidden/>
          </w:rPr>
          <w:fldChar w:fldCharType="separate"/>
        </w:r>
        <w:r w:rsidR="00DB2477">
          <w:rPr>
            <w:noProof/>
            <w:webHidden/>
          </w:rPr>
          <w:t>9</w:t>
        </w:r>
        <w:r w:rsidR="00DB2477">
          <w:rPr>
            <w:noProof/>
            <w:webHidden/>
          </w:rPr>
          <w:fldChar w:fldCharType="end"/>
        </w:r>
      </w:hyperlink>
    </w:p>
    <w:p w14:paraId="446AF429" w14:textId="77777777" w:rsidR="00DB2477" w:rsidRDefault="000122D7">
      <w:pPr>
        <w:pStyle w:val="TM2"/>
        <w:rPr>
          <w:rFonts w:asciiTheme="minorHAnsi" w:eastAsiaTheme="minorEastAsia" w:hAnsiTheme="minorHAnsi" w:cstheme="minorBidi"/>
          <w:noProof/>
          <w:color w:val="auto"/>
          <w:sz w:val="22"/>
          <w:szCs w:val="22"/>
          <w:lang w:eastAsia="fr-FR"/>
        </w:rPr>
      </w:pPr>
      <w:hyperlink w:anchor="_Toc185672544" w:history="1">
        <w:r w:rsidR="00DB2477" w:rsidRPr="005A7A0D">
          <w:rPr>
            <w:rStyle w:val="Lienhypertexte"/>
            <w:noProof/>
          </w:rPr>
          <w:t>3.1</w:t>
        </w:r>
        <w:r w:rsidR="00DB2477">
          <w:rPr>
            <w:rFonts w:asciiTheme="minorHAnsi" w:eastAsiaTheme="minorEastAsia" w:hAnsiTheme="minorHAnsi" w:cstheme="minorBidi"/>
            <w:noProof/>
            <w:color w:val="auto"/>
            <w:sz w:val="22"/>
            <w:szCs w:val="22"/>
            <w:lang w:eastAsia="fr-FR"/>
          </w:rPr>
          <w:tab/>
        </w:r>
        <w:r w:rsidR="00DB2477" w:rsidRPr="005A7A0D">
          <w:rPr>
            <w:rStyle w:val="Lienhypertexte"/>
            <w:noProof/>
          </w:rPr>
          <w:t>Description des fonctions de l’application</w:t>
        </w:r>
        <w:r w:rsidR="00DB2477">
          <w:rPr>
            <w:noProof/>
            <w:webHidden/>
          </w:rPr>
          <w:tab/>
        </w:r>
        <w:r w:rsidR="00DB2477">
          <w:rPr>
            <w:noProof/>
            <w:webHidden/>
          </w:rPr>
          <w:fldChar w:fldCharType="begin"/>
        </w:r>
        <w:r w:rsidR="00DB2477">
          <w:rPr>
            <w:noProof/>
            <w:webHidden/>
          </w:rPr>
          <w:instrText xml:space="preserve"> PAGEREF _Toc185672544 \h </w:instrText>
        </w:r>
        <w:r w:rsidR="00DB2477">
          <w:rPr>
            <w:noProof/>
            <w:webHidden/>
          </w:rPr>
        </w:r>
        <w:r w:rsidR="00DB2477">
          <w:rPr>
            <w:noProof/>
            <w:webHidden/>
          </w:rPr>
          <w:fldChar w:fldCharType="separate"/>
        </w:r>
        <w:r w:rsidR="00DB2477">
          <w:rPr>
            <w:noProof/>
            <w:webHidden/>
          </w:rPr>
          <w:t>9</w:t>
        </w:r>
        <w:r w:rsidR="00DB2477">
          <w:rPr>
            <w:noProof/>
            <w:webHidden/>
          </w:rPr>
          <w:fldChar w:fldCharType="end"/>
        </w:r>
      </w:hyperlink>
    </w:p>
    <w:p w14:paraId="5625A3B5" w14:textId="77777777" w:rsidR="00DB2477" w:rsidRDefault="000122D7">
      <w:pPr>
        <w:pStyle w:val="TM3"/>
        <w:rPr>
          <w:rFonts w:asciiTheme="minorHAnsi" w:eastAsiaTheme="minorEastAsia" w:hAnsiTheme="minorHAnsi" w:cstheme="minorBidi"/>
          <w:i w:val="0"/>
          <w:iCs w:val="0"/>
          <w:noProof/>
          <w:color w:val="auto"/>
          <w:sz w:val="22"/>
          <w:szCs w:val="22"/>
          <w:lang w:eastAsia="fr-FR"/>
        </w:rPr>
      </w:pPr>
      <w:hyperlink w:anchor="_Toc185672545" w:history="1">
        <w:r w:rsidR="00DB2477" w:rsidRPr="005A7A0D">
          <w:rPr>
            <w:rStyle w:val="Lienhypertexte"/>
            <w:noProof/>
          </w:rPr>
          <w:t>3.1.1</w:t>
        </w:r>
        <w:r w:rsidR="00DB2477">
          <w:rPr>
            <w:rFonts w:asciiTheme="minorHAnsi" w:eastAsiaTheme="minorEastAsia" w:hAnsiTheme="minorHAnsi" w:cstheme="minorBidi"/>
            <w:i w:val="0"/>
            <w:iCs w:val="0"/>
            <w:noProof/>
            <w:color w:val="auto"/>
            <w:sz w:val="22"/>
            <w:szCs w:val="22"/>
            <w:lang w:eastAsia="fr-FR"/>
          </w:rPr>
          <w:tab/>
        </w:r>
        <w:r w:rsidR="00DB2477" w:rsidRPr="005A7A0D">
          <w:rPr>
            <w:rStyle w:val="Lienhypertexte"/>
            <w:noProof/>
          </w:rPr>
          <w:t>Module de collecte</w:t>
        </w:r>
        <w:r w:rsidR="00DB2477">
          <w:rPr>
            <w:noProof/>
            <w:webHidden/>
          </w:rPr>
          <w:tab/>
        </w:r>
        <w:r w:rsidR="00DB2477">
          <w:rPr>
            <w:noProof/>
            <w:webHidden/>
          </w:rPr>
          <w:fldChar w:fldCharType="begin"/>
        </w:r>
        <w:r w:rsidR="00DB2477">
          <w:rPr>
            <w:noProof/>
            <w:webHidden/>
          </w:rPr>
          <w:instrText xml:space="preserve"> PAGEREF _Toc185672545 \h </w:instrText>
        </w:r>
        <w:r w:rsidR="00DB2477">
          <w:rPr>
            <w:noProof/>
            <w:webHidden/>
          </w:rPr>
        </w:r>
        <w:r w:rsidR="00DB2477">
          <w:rPr>
            <w:noProof/>
            <w:webHidden/>
          </w:rPr>
          <w:fldChar w:fldCharType="separate"/>
        </w:r>
        <w:r w:rsidR="00DB2477">
          <w:rPr>
            <w:noProof/>
            <w:webHidden/>
          </w:rPr>
          <w:t>9</w:t>
        </w:r>
        <w:r w:rsidR="00DB2477">
          <w:rPr>
            <w:noProof/>
            <w:webHidden/>
          </w:rPr>
          <w:fldChar w:fldCharType="end"/>
        </w:r>
      </w:hyperlink>
    </w:p>
    <w:p w14:paraId="7D063649" w14:textId="77777777" w:rsidR="00DB2477" w:rsidRDefault="000122D7">
      <w:pPr>
        <w:pStyle w:val="TM2"/>
        <w:rPr>
          <w:rFonts w:asciiTheme="minorHAnsi" w:eastAsiaTheme="minorEastAsia" w:hAnsiTheme="minorHAnsi" w:cstheme="minorBidi"/>
          <w:noProof/>
          <w:color w:val="auto"/>
          <w:sz w:val="22"/>
          <w:szCs w:val="22"/>
          <w:lang w:eastAsia="fr-FR"/>
        </w:rPr>
      </w:pPr>
      <w:hyperlink w:anchor="_Toc185672546" w:history="1">
        <w:r w:rsidR="00DB2477" w:rsidRPr="005A7A0D">
          <w:rPr>
            <w:rStyle w:val="Lienhypertexte"/>
            <w:noProof/>
          </w:rPr>
          <w:t>3.2</w:t>
        </w:r>
        <w:r w:rsidR="00DB2477">
          <w:rPr>
            <w:rFonts w:asciiTheme="minorHAnsi" w:eastAsiaTheme="minorEastAsia" w:hAnsiTheme="minorHAnsi" w:cstheme="minorBidi"/>
            <w:noProof/>
            <w:color w:val="auto"/>
            <w:sz w:val="22"/>
            <w:szCs w:val="22"/>
            <w:lang w:eastAsia="fr-FR"/>
          </w:rPr>
          <w:tab/>
        </w:r>
        <w:r w:rsidR="00DB2477" w:rsidRPr="005A7A0D">
          <w:rPr>
            <w:rStyle w:val="Lienhypertexte"/>
            <w:noProof/>
          </w:rPr>
          <w:t>Modèle conceptuel des données</w:t>
        </w:r>
        <w:r w:rsidR="00DB2477">
          <w:rPr>
            <w:noProof/>
            <w:webHidden/>
          </w:rPr>
          <w:tab/>
        </w:r>
        <w:r w:rsidR="00DB2477">
          <w:rPr>
            <w:noProof/>
            <w:webHidden/>
          </w:rPr>
          <w:fldChar w:fldCharType="begin"/>
        </w:r>
        <w:r w:rsidR="00DB2477">
          <w:rPr>
            <w:noProof/>
            <w:webHidden/>
          </w:rPr>
          <w:instrText xml:space="preserve"> PAGEREF _Toc185672546 \h </w:instrText>
        </w:r>
        <w:r w:rsidR="00DB2477">
          <w:rPr>
            <w:noProof/>
            <w:webHidden/>
          </w:rPr>
        </w:r>
        <w:r w:rsidR="00DB2477">
          <w:rPr>
            <w:noProof/>
            <w:webHidden/>
          </w:rPr>
          <w:fldChar w:fldCharType="separate"/>
        </w:r>
        <w:r w:rsidR="00DB2477">
          <w:rPr>
            <w:noProof/>
            <w:webHidden/>
          </w:rPr>
          <w:t>10</w:t>
        </w:r>
        <w:r w:rsidR="00DB2477">
          <w:rPr>
            <w:noProof/>
            <w:webHidden/>
          </w:rPr>
          <w:fldChar w:fldCharType="end"/>
        </w:r>
      </w:hyperlink>
    </w:p>
    <w:p w14:paraId="725D7F0F" w14:textId="77777777" w:rsidR="00DB2477" w:rsidRDefault="000122D7">
      <w:pPr>
        <w:pStyle w:val="TM1"/>
        <w:rPr>
          <w:rFonts w:asciiTheme="minorHAnsi" w:eastAsiaTheme="minorEastAsia" w:hAnsiTheme="minorHAnsi" w:cstheme="minorBidi"/>
          <w:b w:val="0"/>
          <w:bCs w:val="0"/>
          <w:caps w:val="0"/>
          <w:noProof/>
          <w:color w:val="auto"/>
          <w:szCs w:val="22"/>
          <w:lang w:eastAsia="fr-FR"/>
        </w:rPr>
      </w:pPr>
      <w:hyperlink w:anchor="_Toc185672547" w:history="1">
        <w:r w:rsidR="00DB2477" w:rsidRPr="005A7A0D">
          <w:rPr>
            <w:rStyle w:val="Lienhypertexte"/>
            <w:noProof/>
          </w:rPr>
          <w:t>4</w:t>
        </w:r>
        <w:r w:rsidR="00DB2477">
          <w:rPr>
            <w:rFonts w:asciiTheme="minorHAnsi" w:eastAsiaTheme="minorEastAsia" w:hAnsiTheme="minorHAnsi" w:cstheme="minorBidi"/>
            <w:b w:val="0"/>
            <w:bCs w:val="0"/>
            <w:caps w:val="0"/>
            <w:noProof/>
            <w:color w:val="auto"/>
            <w:szCs w:val="22"/>
            <w:lang w:eastAsia="fr-FR"/>
          </w:rPr>
          <w:tab/>
        </w:r>
        <w:r w:rsidR="00DB2477" w:rsidRPr="005A7A0D">
          <w:rPr>
            <w:rStyle w:val="Lienhypertexte"/>
            <w:noProof/>
          </w:rPr>
          <w:t>ARCHITECTURE LOGICIELLE</w:t>
        </w:r>
        <w:r w:rsidR="00DB2477">
          <w:rPr>
            <w:noProof/>
            <w:webHidden/>
          </w:rPr>
          <w:tab/>
        </w:r>
        <w:r w:rsidR="00DB2477">
          <w:rPr>
            <w:noProof/>
            <w:webHidden/>
          </w:rPr>
          <w:fldChar w:fldCharType="begin"/>
        </w:r>
        <w:r w:rsidR="00DB2477">
          <w:rPr>
            <w:noProof/>
            <w:webHidden/>
          </w:rPr>
          <w:instrText xml:space="preserve"> PAGEREF _Toc185672547 \h </w:instrText>
        </w:r>
        <w:r w:rsidR="00DB2477">
          <w:rPr>
            <w:noProof/>
            <w:webHidden/>
          </w:rPr>
        </w:r>
        <w:r w:rsidR="00DB2477">
          <w:rPr>
            <w:noProof/>
            <w:webHidden/>
          </w:rPr>
          <w:fldChar w:fldCharType="separate"/>
        </w:r>
        <w:r w:rsidR="00DB2477">
          <w:rPr>
            <w:noProof/>
            <w:webHidden/>
          </w:rPr>
          <w:t>10</w:t>
        </w:r>
        <w:r w:rsidR="00DB2477">
          <w:rPr>
            <w:noProof/>
            <w:webHidden/>
          </w:rPr>
          <w:fldChar w:fldCharType="end"/>
        </w:r>
      </w:hyperlink>
    </w:p>
    <w:p w14:paraId="07E05C10" w14:textId="77777777" w:rsidR="00DB2477" w:rsidRDefault="000122D7">
      <w:pPr>
        <w:pStyle w:val="TM3"/>
        <w:rPr>
          <w:rFonts w:asciiTheme="minorHAnsi" w:eastAsiaTheme="minorEastAsia" w:hAnsiTheme="minorHAnsi" w:cstheme="minorBidi"/>
          <w:i w:val="0"/>
          <w:iCs w:val="0"/>
          <w:noProof/>
          <w:color w:val="auto"/>
          <w:sz w:val="22"/>
          <w:szCs w:val="22"/>
          <w:lang w:eastAsia="fr-FR"/>
        </w:rPr>
      </w:pPr>
      <w:hyperlink w:anchor="_Toc185672548" w:history="1">
        <w:r w:rsidR="00DB2477" w:rsidRPr="005A7A0D">
          <w:rPr>
            <w:rStyle w:val="Lienhypertexte"/>
            <w:noProof/>
          </w:rPr>
          <w:t>4.1.1</w:t>
        </w:r>
        <w:r w:rsidR="00DB2477">
          <w:rPr>
            <w:rFonts w:asciiTheme="minorHAnsi" w:eastAsiaTheme="minorEastAsia" w:hAnsiTheme="minorHAnsi" w:cstheme="minorBidi"/>
            <w:i w:val="0"/>
            <w:iCs w:val="0"/>
            <w:noProof/>
            <w:color w:val="auto"/>
            <w:sz w:val="22"/>
            <w:szCs w:val="22"/>
            <w:lang w:eastAsia="fr-FR"/>
          </w:rPr>
          <w:tab/>
        </w:r>
        <w:r w:rsidR="00DB2477" w:rsidRPr="005A7A0D">
          <w:rPr>
            <w:rStyle w:val="Lienhypertexte"/>
            <w:noProof/>
          </w:rPr>
          <w:t>Exigences techniques d’architecture</w:t>
        </w:r>
        <w:r w:rsidR="00DB2477">
          <w:rPr>
            <w:noProof/>
            <w:webHidden/>
          </w:rPr>
          <w:tab/>
        </w:r>
        <w:r w:rsidR="00DB2477">
          <w:rPr>
            <w:noProof/>
            <w:webHidden/>
          </w:rPr>
          <w:fldChar w:fldCharType="begin"/>
        </w:r>
        <w:r w:rsidR="00DB2477">
          <w:rPr>
            <w:noProof/>
            <w:webHidden/>
          </w:rPr>
          <w:instrText xml:space="preserve"> PAGEREF _Toc185672548 \h </w:instrText>
        </w:r>
        <w:r w:rsidR="00DB2477">
          <w:rPr>
            <w:noProof/>
            <w:webHidden/>
          </w:rPr>
        </w:r>
        <w:r w:rsidR="00DB2477">
          <w:rPr>
            <w:noProof/>
            <w:webHidden/>
          </w:rPr>
          <w:fldChar w:fldCharType="separate"/>
        </w:r>
        <w:r w:rsidR="00DB2477">
          <w:rPr>
            <w:noProof/>
            <w:webHidden/>
          </w:rPr>
          <w:t>11</w:t>
        </w:r>
        <w:r w:rsidR="00DB2477">
          <w:rPr>
            <w:noProof/>
            <w:webHidden/>
          </w:rPr>
          <w:fldChar w:fldCharType="end"/>
        </w:r>
      </w:hyperlink>
    </w:p>
    <w:p w14:paraId="45387DCC" w14:textId="77777777" w:rsidR="00DB2477" w:rsidRDefault="000122D7">
      <w:pPr>
        <w:pStyle w:val="TM3"/>
        <w:rPr>
          <w:rFonts w:asciiTheme="minorHAnsi" w:eastAsiaTheme="minorEastAsia" w:hAnsiTheme="minorHAnsi" w:cstheme="minorBidi"/>
          <w:i w:val="0"/>
          <w:iCs w:val="0"/>
          <w:noProof/>
          <w:color w:val="auto"/>
          <w:sz w:val="22"/>
          <w:szCs w:val="22"/>
          <w:lang w:eastAsia="fr-FR"/>
        </w:rPr>
      </w:pPr>
      <w:hyperlink w:anchor="_Toc185672549" w:history="1">
        <w:r w:rsidR="00DB2477" w:rsidRPr="005A7A0D">
          <w:rPr>
            <w:rStyle w:val="Lienhypertexte"/>
            <w:noProof/>
          </w:rPr>
          <w:t>4.1.2</w:t>
        </w:r>
        <w:r w:rsidR="00DB2477">
          <w:rPr>
            <w:rFonts w:asciiTheme="minorHAnsi" w:eastAsiaTheme="minorEastAsia" w:hAnsiTheme="minorHAnsi" w:cstheme="minorBidi"/>
            <w:i w:val="0"/>
            <w:iCs w:val="0"/>
            <w:noProof/>
            <w:color w:val="auto"/>
            <w:sz w:val="22"/>
            <w:szCs w:val="22"/>
            <w:lang w:eastAsia="fr-FR"/>
          </w:rPr>
          <w:tab/>
        </w:r>
        <w:r w:rsidR="00DB2477" w:rsidRPr="005A7A0D">
          <w:rPr>
            <w:rStyle w:val="Lienhypertexte"/>
            <w:noProof/>
          </w:rPr>
          <w:t>Vue globale d’architecture logique</w:t>
        </w:r>
        <w:r w:rsidR="00DB2477">
          <w:rPr>
            <w:noProof/>
            <w:webHidden/>
          </w:rPr>
          <w:tab/>
        </w:r>
        <w:r w:rsidR="00DB2477">
          <w:rPr>
            <w:noProof/>
            <w:webHidden/>
          </w:rPr>
          <w:fldChar w:fldCharType="begin"/>
        </w:r>
        <w:r w:rsidR="00DB2477">
          <w:rPr>
            <w:noProof/>
            <w:webHidden/>
          </w:rPr>
          <w:instrText xml:space="preserve"> PAGEREF _Toc185672549 \h </w:instrText>
        </w:r>
        <w:r w:rsidR="00DB2477">
          <w:rPr>
            <w:noProof/>
            <w:webHidden/>
          </w:rPr>
        </w:r>
        <w:r w:rsidR="00DB2477">
          <w:rPr>
            <w:noProof/>
            <w:webHidden/>
          </w:rPr>
          <w:fldChar w:fldCharType="separate"/>
        </w:r>
        <w:r w:rsidR="00DB2477">
          <w:rPr>
            <w:noProof/>
            <w:webHidden/>
          </w:rPr>
          <w:t>13</w:t>
        </w:r>
        <w:r w:rsidR="00DB2477">
          <w:rPr>
            <w:noProof/>
            <w:webHidden/>
          </w:rPr>
          <w:fldChar w:fldCharType="end"/>
        </w:r>
      </w:hyperlink>
    </w:p>
    <w:p w14:paraId="233EC67D" w14:textId="77777777" w:rsidR="00DB2477" w:rsidRDefault="000122D7">
      <w:pPr>
        <w:pStyle w:val="TM1"/>
        <w:rPr>
          <w:rFonts w:asciiTheme="minorHAnsi" w:eastAsiaTheme="minorEastAsia" w:hAnsiTheme="minorHAnsi" w:cstheme="minorBidi"/>
          <w:b w:val="0"/>
          <w:bCs w:val="0"/>
          <w:caps w:val="0"/>
          <w:noProof/>
          <w:color w:val="auto"/>
          <w:szCs w:val="22"/>
          <w:lang w:eastAsia="fr-FR"/>
        </w:rPr>
      </w:pPr>
      <w:hyperlink w:anchor="_Toc185672550" w:history="1">
        <w:r w:rsidR="00DB2477" w:rsidRPr="005A7A0D">
          <w:rPr>
            <w:rStyle w:val="Lienhypertexte"/>
            <w:noProof/>
          </w:rPr>
          <w:t>5</w:t>
        </w:r>
        <w:r w:rsidR="00DB2477">
          <w:rPr>
            <w:rFonts w:asciiTheme="minorHAnsi" w:eastAsiaTheme="minorEastAsia" w:hAnsiTheme="minorHAnsi" w:cstheme="minorBidi"/>
            <w:b w:val="0"/>
            <w:bCs w:val="0"/>
            <w:caps w:val="0"/>
            <w:noProof/>
            <w:color w:val="auto"/>
            <w:szCs w:val="22"/>
            <w:lang w:eastAsia="fr-FR"/>
          </w:rPr>
          <w:tab/>
        </w:r>
        <w:r w:rsidR="00DB2477" w:rsidRPr="005A7A0D">
          <w:rPr>
            <w:rStyle w:val="Lienhypertexte"/>
            <w:noProof/>
          </w:rPr>
          <w:t>TECHNOLOGIES  UTILISEES</w:t>
        </w:r>
        <w:r w:rsidR="00DB2477">
          <w:rPr>
            <w:noProof/>
            <w:webHidden/>
          </w:rPr>
          <w:tab/>
        </w:r>
        <w:r w:rsidR="00DB2477">
          <w:rPr>
            <w:noProof/>
            <w:webHidden/>
          </w:rPr>
          <w:fldChar w:fldCharType="begin"/>
        </w:r>
        <w:r w:rsidR="00DB2477">
          <w:rPr>
            <w:noProof/>
            <w:webHidden/>
          </w:rPr>
          <w:instrText xml:space="preserve"> PAGEREF _Toc185672550 \h </w:instrText>
        </w:r>
        <w:r w:rsidR="00DB2477">
          <w:rPr>
            <w:noProof/>
            <w:webHidden/>
          </w:rPr>
        </w:r>
        <w:r w:rsidR="00DB2477">
          <w:rPr>
            <w:noProof/>
            <w:webHidden/>
          </w:rPr>
          <w:fldChar w:fldCharType="separate"/>
        </w:r>
        <w:r w:rsidR="00DB2477">
          <w:rPr>
            <w:noProof/>
            <w:webHidden/>
          </w:rPr>
          <w:t>15</w:t>
        </w:r>
        <w:r w:rsidR="00DB2477">
          <w:rPr>
            <w:noProof/>
            <w:webHidden/>
          </w:rPr>
          <w:fldChar w:fldCharType="end"/>
        </w:r>
      </w:hyperlink>
    </w:p>
    <w:p w14:paraId="3A5178E9" w14:textId="77777777" w:rsidR="00DB2477" w:rsidRDefault="000122D7">
      <w:pPr>
        <w:pStyle w:val="TM2"/>
        <w:rPr>
          <w:rFonts w:asciiTheme="minorHAnsi" w:eastAsiaTheme="minorEastAsia" w:hAnsiTheme="minorHAnsi" w:cstheme="minorBidi"/>
          <w:noProof/>
          <w:color w:val="auto"/>
          <w:sz w:val="22"/>
          <w:szCs w:val="22"/>
          <w:lang w:eastAsia="fr-FR"/>
        </w:rPr>
      </w:pPr>
      <w:hyperlink w:anchor="_Toc185672551" w:history="1">
        <w:r w:rsidR="00DB2477" w:rsidRPr="005A7A0D">
          <w:rPr>
            <w:rStyle w:val="Lienhypertexte"/>
            <w:noProof/>
          </w:rPr>
          <w:t>5.1</w:t>
        </w:r>
        <w:r w:rsidR="00DB2477">
          <w:rPr>
            <w:rFonts w:asciiTheme="minorHAnsi" w:eastAsiaTheme="minorEastAsia" w:hAnsiTheme="minorHAnsi" w:cstheme="minorBidi"/>
            <w:noProof/>
            <w:color w:val="auto"/>
            <w:sz w:val="22"/>
            <w:szCs w:val="22"/>
            <w:lang w:eastAsia="fr-FR"/>
          </w:rPr>
          <w:tab/>
        </w:r>
        <w:r w:rsidR="00DB2477" w:rsidRPr="005A7A0D">
          <w:rPr>
            <w:rStyle w:val="Lienhypertexte"/>
            <w:noProof/>
          </w:rPr>
          <w:t>Choix de la plateforme de développement</w:t>
        </w:r>
        <w:r w:rsidR="00DB2477">
          <w:rPr>
            <w:noProof/>
            <w:webHidden/>
          </w:rPr>
          <w:tab/>
        </w:r>
        <w:r w:rsidR="00DB2477">
          <w:rPr>
            <w:noProof/>
            <w:webHidden/>
          </w:rPr>
          <w:fldChar w:fldCharType="begin"/>
        </w:r>
        <w:r w:rsidR="00DB2477">
          <w:rPr>
            <w:noProof/>
            <w:webHidden/>
          </w:rPr>
          <w:instrText xml:space="preserve"> PAGEREF _Toc185672551 \h </w:instrText>
        </w:r>
        <w:r w:rsidR="00DB2477">
          <w:rPr>
            <w:noProof/>
            <w:webHidden/>
          </w:rPr>
        </w:r>
        <w:r w:rsidR="00DB2477">
          <w:rPr>
            <w:noProof/>
            <w:webHidden/>
          </w:rPr>
          <w:fldChar w:fldCharType="separate"/>
        </w:r>
        <w:r w:rsidR="00DB2477">
          <w:rPr>
            <w:noProof/>
            <w:webHidden/>
          </w:rPr>
          <w:t>15</w:t>
        </w:r>
        <w:r w:rsidR="00DB2477">
          <w:rPr>
            <w:noProof/>
            <w:webHidden/>
          </w:rPr>
          <w:fldChar w:fldCharType="end"/>
        </w:r>
      </w:hyperlink>
    </w:p>
    <w:p w14:paraId="629851C4" w14:textId="77777777" w:rsidR="00DB2477" w:rsidRDefault="000122D7">
      <w:pPr>
        <w:pStyle w:val="TM1"/>
        <w:rPr>
          <w:rFonts w:asciiTheme="minorHAnsi" w:eastAsiaTheme="minorEastAsia" w:hAnsiTheme="minorHAnsi" w:cstheme="minorBidi"/>
          <w:b w:val="0"/>
          <w:bCs w:val="0"/>
          <w:caps w:val="0"/>
          <w:noProof/>
          <w:color w:val="auto"/>
          <w:szCs w:val="22"/>
          <w:lang w:eastAsia="fr-FR"/>
        </w:rPr>
      </w:pPr>
      <w:hyperlink w:anchor="_Toc185672552" w:history="1">
        <w:r w:rsidR="00DB2477" w:rsidRPr="005A7A0D">
          <w:rPr>
            <w:rStyle w:val="Lienhypertexte"/>
            <w:noProof/>
          </w:rPr>
          <w:t>6</w:t>
        </w:r>
        <w:r w:rsidR="00DB2477">
          <w:rPr>
            <w:rFonts w:asciiTheme="minorHAnsi" w:eastAsiaTheme="minorEastAsia" w:hAnsiTheme="minorHAnsi" w:cstheme="minorBidi"/>
            <w:b w:val="0"/>
            <w:bCs w:val="0"/>
            <w:caps w:val="0"/>
            <w:noProof/>
            <w:color w:val="auto"/>
            <w:szCs w:val="22"/>
            <w:lang w:eastAsia="fr-FR"/>
          </w:rPr>
          <w:tab/>
        </w:r>
        <w:r w:rsidR="00DB2477" w:rsidRPr="005A7A0D">
          <w:rPr>
            <w:rStyle w:val="Lienhypertexte"/>
            <w:noProof/>
          </w:rPr>
          <w:t>RECOMMANDATIONS DE SECURITE LIEES AU DEVELOPPEMENT DE L’APPLICATION</w:t>
        </w:r>
        <w:r w:rsidR="00DB2477">
          <w:rPr>
            <w:noProof/>
            <w:webHidden/>
          </w:rPr>
          <w:tab/>
        </w:r>
        <w:r w:rsidR="00DB2477">
          <w:rPr>
            <w:noProof/>
            <w:webHidden/>
          </w:rPr>
          <w:fldChar w:fldCharType="begin"/>
        </w:r>
        <w:r w:rsidR="00DB2477">
          <w:rPr>
            <w:noProof/>
            <w:webHidden/>
          </w:rPr>
          <w:instrText xml:space="preserve"> PAGEREF _Toc185672552 \h </w:instrText>
        </w:r>
        <w:r w:rsidR="00DB2477">
          <w:rPr>
            <w:noProof/>
            <w:webHidden/>
          </w:rPr>
        </w:r>
        <w:r w:rsidR="00DB2477">
          <w:rPr>
            <w:noProof/>
            <w:webHidden/>
          </w:rPr>
          <w:fldChar w:fldCharType="separate"/>
        </w:r>
        <w:r w:rsidR="00DB2477">
          <w:rPr>
            <w:noProof/>
            <w:webHidden/>
          </w:rPr>
          <w:t>17</w:t>
        </w:r>
        <w:r w:rsidR="00DB2477">
          <w:rPr>
            <w:noProof/>
            <w:webHidden/>
          </w:rPr>
          <w:fldChar w:fldCharType="end"/>
        </w:r>
      </w:hyperlink>
    </w:p>
    <w:p w14:paraId="0885C537" w14:textId="77777777" w:rsidR="00DB2477" w:rsidRDefault="000122D7">
      <w:pPr>
        <w:pStyle w:val="TM1"/>
        <w:rPr>
          <w:rFonts w:asciiTheme="minorHAnsi" w:eastAsiaTheme="minorEastAsia" w:hAnsiTheme="minorHAnsi" w:cstheme="minorBidi"/>
          <w:b w:val="0"/>
          <w:bCs w:val="0"/>
          <w:caps w:val="0"/>
          <w:noProof/>
          <w:color w:val="auto"/>
          <w:szCs w:val="22"/>
          <w:lang w:eastAsia="fr-FR"/>
        </w:rPr>
      </w:pPr>
      <w:hyperlink w:anchor="_Toc185672553" w:history="1">
        <w:r w:rsidR="00DB2477" w:rsidRPr="005A7A0D">
          <w:rPr>
            <w:rStyle w:val="Lienhypertexte"/>
            <w:noProof/>
          </w:rPr>
          <w:t>7</w:t>
        </w:r>
        <w:r w:rsidR="00DB2477">
          <w:rPr>
            <w:rFonts w:asciiTheme="minorHAnsi" w:eastAsiaTheme="minorEastAsia" w:hAnsiTheme="minorHAnsi" w:cstheme="minorBidi"/>
            <w:b w:val="0"/>
            <w:bCs w:val="0"/>
            <w:caps w:val="0"/>
            <w:noProof/>
            <w:color w:val="auto"/>
            <w:szCs w:val="22"/>
            <w:lang w:eastAsia="fr-FR"/>
          </w:rPr>
          <w:tab/>
        </w:r>
        <w:r w:rsidR="00DB2477" w:rsidRPr="005A7A0D">
          <w:rPr>
            <w:rStyle w:val="Lienhypertexte"/>
            <w:noProof/>
          </w:rPr>
          <w:t>ARCHITECTURE DE DEPLOIEMENT</w:t>
        </w:r>
        <w:r w:rsidR="00DB2477">
          <w:rPr>
            <w:noProof/>
            <w:webHidden/>
          </w:rPr>
          <w:tab/>
        </w:r>
        <w:r w:rsidR="00DB2477">
          <w:rPr>
            <w:noProof/>
            <w:webHidden/>
          </w:rPr>
          <w:fldChar w:fldCharType="begin"/>
        </w:r>
        <w:r w:rsidR="00DB2477">
          <w:rPr>
            <w:noProof/>
            <w:webHidden/>
          </w:rPr>
          <w:instrText xml:space="preserve"> PAGEREF _Toc185672553 \h </w:instrText>
        </w:r>
        <w:r w:rsidR="00DB2477">
          <w:rPr>
            <w:noProof/>
            <w:webHidden/>
          </w:rPr>
        </w:r>
        <w:r w:rsidR="00DB2477">
          <w:rPr>
            <w:noProof/>
            <w:webHidden/>
          </w:rPr>
          <w:fldChar w:fldCharType="separate"/>
        </w:r>
        <w:r w:rsidR="00DB2477">
          <w:rPr>
            <w:noProof/>
            <w:webHidden/>
          </w:rPr>
          <w:t>25</w:t>
        </w:r>
        <w:r w:rsidR="00DB2477">
          <w:rPr>
            <w:noProof/>
            <w:webHidden/>
          </w:rPr>
          <w:fldChar w:fldCharType="end"/>
        </w:r>
      </w:hyperlink>
    </w:p>
    <w:p w14:paraId="0EEB8FDF" w14:textId="77777777" w:rsidR="00DB2477" w:rsidRDefault="000122D7">
      <w:pPr>
        <w:pStyle w:val="TM3"/>
        <w:rPr>
          <w:rFonts w:asciiTheme="minorHAnsi" w:eastAsiaTheme="minorEastAsia" w:hAnsiTheme="minorHAnsi" w:cstheme="minorBidi"/>
          <w:i w:val="0"/>
          <w:iCs w:val="0"/>
          <w:noProof/>
          <w:color w:val="auto"/>
          <w:sz w:val="22"/>
          <w:szCs w:val="22"/>
          <w:lang w:eastAsia="fr-FR"/>
        </w:rPr>
      </w:pPr>
      <w:hyperlink w:anchor="_Toc185672554" w:history="1">
        <w:r w:rsidR="00DB2477" w:rsidRPr="005A7A0D">
          <w:rPr>
            <w:rStyle w:val="Lienhypertexte"/>
            <w:noProof/>
            <w:lang w:eastAsia="fr-FR"/>
          </w:rPr>
          <w:t>7.1.1</w:t>
        </w:r>
        <w:r w:rsidR="00DB2477">
          <w:rPr>
            <w:rFonts w:asciiTheme="minorHAnsi" w:eastAsiaTheme="minorEastAsia" w:hAnsiTheme="minorHAnsi" w:cstheme="minorBidi"/>
            <w:i w:val="0"/>
            <w:iCs w:val="0"/>
            <w:noProof/>
            <w:color w:val="auto"/>
            <w:sz w:val="22"/>
            <w:szCs w:val="22"/>
            <w:lang w:eastAsia="fr-FR"/>
          </w:rPr>
          <w:tab/>
        </w:r>
        <w:r w:rsidR="00DB2477" w:rsidRPr="005A7A0D">
          <w:rPr>
            <w:rStyle w:val="Lienhypertexte"/>
            <w:noProof/>
            <w:lang w:eastAsia="fr-FR"/>
          </w:rPr>
          <w:t>Mise à niveau</w:t>
        </w:r>
        <w:r w:rsidR="00DB2477">
          <w:rPr>
            <w:noProof/>
            <w:webHidden/>
          </w:rPr>
          <w:tab/>
        </w:r>
        <w:r w:rsidR="00DB2477">
          <w:rPr>
            <w:noProof/>
            <w:webHidden/>
          </w:rPr>
          <w:fldChar w:fldCharType="begin"/>
        </w:r>
        <w:r w:rsidR="00DB2477">
          <w:rPr>
            <w:noProof/>
            <w:webHidden/>
          </w:rPr>
          <w:instrText xml:space="preserve"> PAGEREF _Toc185672554 \h </w:instrText>
        </w:r>
        <w:r w:rsidR="00DB2477">
          <w:rPr>
            <w:noProof/>
            <w:webHidden/>
          </w:rPr>
        </w:r>
        <w:r w:rsidR="00DB2477">
          <w:rPr>
            <w:noProof/>
            <w:webHidden/>
          </w:rPr>
          <w:fldChar w:fldCharType="separate"/>
        </w:r>
        <w:r w:rsidR="00DB2477">
          <w:rPr>
            <w:noProof/>
            <w:webHidden/>
          </w:rPr>
          <w:t>27</w:t>
        </w:r>
        <w:r w:rsidR="00DB2477">
          <w:rPr>
            <w:noProof/>
            <w:webHidden/>
          </w:rPr>
          <w:fldChar w:fldCharType="end"/>
        </w:r>
      </w:hyperlink>
    </w:p>
    <w:p w14:paraId="7DFB1D06" w14:textId="77777777" w:rsidR="00DB2477" w:rsidRDefault="000122D7">
      <w:pPr>
        <w:pStyle w:val="TM3"/>
        <w:rPr>
          <w:rFonts w:asciiTheme="minorHAnsi" w:eastAsiaTheme="minorEastAsia" w:hAnsiTheme="minorHAnsi" w:cstheme="minorBidi"/>
          <w:i w:val="0"/>
          <w:iCs w:val="0"/>
          <w:noProof/>
          <w:color w:val="auto"/>
          <w:sz w:val="22"/>
          <w:szCs w:val="22"/>
          <w:lang w:eastAsia="fr-FR"/>
        </w:rPr>
      </w:pPr>
      <w:hyperlink w:anchor="_Toc185672555" w:history="1">
        <w:r w:rsidR="00DB2477" w:rsidRPr="005A7A0D">
          <w:rPr>
            <w:rStyle w:val="Lienhypertexte"/>
            <w:noProof/>
            <w:lang w:eastAsia="fr-FR"/>
          </w:rPr>
          <w:t>7.1.2</w:t>
        </w:r>
        <w:r w:rsidR="00DB2477">
          <w:rPr>
            <w:rFonts w:asciiTheme="minorHAnsi" w:eastAsiaTheme="minorEastAsia" w:hAnsiTheme="minorHAnsi" w:cstheme="minorBidi"/>
            <w:i w:val="0"/>
            <w:iCs w:val="0"/>
            <w:noProof/>
            <w:color w:val="auto"/>
            <w:sz w:val="22"/>
            <w:szCs w:val="22"/>
            <w:lang w:eastAsia="fr-FR"/>
          </w:rPr>
          <w:tab/>
        </w:r>
        <w:r w:rsidR="00DB2477" w:rsidRPr="005A7A0D">
          <w:rPr>
            <w:rStyle w:val="Lienhypertexte"/>
            <w:noProof/>
            <w:lang w:eastAsia="fr-FR"/>
          </w:rPr>
          <w:t>Mise hors service</w:t>
        </w:r>
        <w:r w:rsidR="00DB2477">
          <w:rPr>
            <w:noProof/>
            <w:webHidden/>
          </w:rPr>
          <w:tab/>
        </w:r>
        <w:r w:rsidR="00DB2477">
          <w:rPr>
            <w:noProof/>
            <w:webHidden/>
          </w:rPr>
          <w:fldChar w:fldCharType="begin"/>
        </w:r>
        <w:r w:rsidR="00DB2477">
          <w:rPr>
            <w:noProof/>
            <w:webHidden/>
          </w:rPr>
          <w:instrText xml:space="preserve"> PAGEREF _Toc185672555 \h </w:instrText>
        </w:r>
        <w:r w:rsidR="00DB2477">
          <w:rPr>
            <w:noProof/>
            <w:webHidden/>
          </w:rPr>
        </w:r>
        <w:r w:rsidR="00DB2477">
          <w:rPr>
            <w:noProof/>
            <w:webHidden/>
          </w:rPr>
          <w:fldChar w:fldCharType="separate"/>
        </w:r>
        <w:r w:rsidR="00DB2477">
          <w:rPr>
            <w:noProof/>
            <w:webHidden/>
          </w:rPr>
          <w:t>27</w:t>
        </w:r>
        <w:r w:rsidR="00DB2477">
          <w:rPr>
            <w:noProof/>
            <w:webHidden/>
          </w:rPr>
          <w:fldChar w:fldCharType="end"/>
        </w:r>
      </w:hyperlink>
    </w:p>
    <w:p w14:paraId="2595662B" w14:textId="77777777" w:rsidR="00DB2477" w:rsidRDefault="000122D7">
      <w:pPr>
        <w:pStyle w:val="TM3"/>
        <w:rPr>
          <w:rFonts w:asciiTheme="minorHAnsi" w:eastAsiaTheme="minorEastAsia" w:hAnsiTheme="minorHAnsi" w:cstheme="minorBidi"/>
          <w:i w:val="0"/>
          <w:iCs w:val="0"/>
          <w:noProof/>
          <w:color w:val="auto"/>
          <w:sz w:val="22"/>
          <w:szCs w:val="22"/>
          <w:lang w:eastAsia="fr-FR"/>
        </w:rPr>
      </w:pPr>
      <w:hyperlink w:anchor="_Toc185672556" w:history="1">
        <w:r w:rsidR="00DB2477" w:rsidRPr="005A7A0D">
          <w:rPr>
            <w:rStyle w:val="Lienhypertexte"/>
            <w:noProof/>
            <w:lang w:eastAsia="fr-FR"/>
          </w:rPr>
          <w:t>7.1.3</w:t>
        </w:r>
        <w:r w:rsidR="00DB2477">
          <w:rPr>
            <w:rFonts w:asciiTheme="minorHAnsi" w:eastAsiaTheme="minorEastAsia" w:hAnsiTheme="minorHAnsi" w:cstheme="minorBidi"/>
            <w:i w:val="0"/>
            <w:iCs w:val="0"/>
            <w:noProof/>
            <w:color w:val="auto"/>
            <w:sz w:val="22"/>
            <w:szCs w:val="22"/>
            <w:lang w:eastAsia="fr-FR"/>
          </w:rPr>
          <w:tab/>
        </w:r>
        <w:r w:rsidR="00DB2477" w:rsidRPr="005A7A0D">
          <w:rPr>
            <w:rStyle w:val="Lienhypertexte"/>
            <w:noProof/>
            <w:lang w:eastAsia="fr-FR"/>
          </w:rPr>
          <w:t>Autres éléments d’architecture de de la plateforme</w:t>
        </w:r>
        <w:r w:rsidR="00DB2477">
          <w:rPr>
            <w:noProof/>
            <w:webHidden/>
          </w:rPr>
          <w:tab/>
        </w:r>
        <w:r w:rsidR="00DB2477">
          <w:rPr>
            <w:noProof/>
            <w:webHidden/>
          </w:rPr>
          <w:fldChar w:fldCharType="begin"/>
        </w:r>
        <w:r w:rsidR="00DB2477">
          <w:rPr>
            <w:noProof/>
            <w:webHidden/>
          </w:rPr>
          <w:instrText xml:space="preserve"> PAGEREF _Toc185672556 \h </w:instrText>
        </w:r>
        <w:r w:rsidR="00DB2477">
          <w:rPr>
            <w:noProof/>
            <w:webHidden/>
          </w:rPr>
        </w:r>
        <w:r w:rsidR="00DB2477">
          <w:rPr>
            <w:noProof/>
            <w:webHidden/>
          </w:rPr>
          <w:fldChar w:fldCharType="separate"/>
        </w:r>
        <w:r w:rsidR="00DB2477">
          <w:rPr>
            <w:noProof/>
            <w:webHidden/>
          </w:rPr>
          <w:t>27</w:t>
        </w:r>
        <w:r w:rsidR="00DB2477">
          <w:rPr>
            <w:noProof/>
            <w:webHidden/>
          </w:rPr>
          <w:fldChar w:fldCharType="end"/>
        </w:r>
      </w:hyperlink>
    </w:p>
    <w:p w14:paraId="6F7D442E" w14:textId="77777777" w:rsidR="00DB2477" w:rsidRDefault="000122D7">
      <w:pPr>
        <w:pStyle w:val="TM1"/>
        <w:rPr>
          <w:rFonts w:asciiTheme="minorHAnsi" w:eastAsiaTheme="minorEastAsia" w:hAnsiTheme="minorHAnsi" w:cstheme="minorBidi"/>
          <w:b w:val="0"/>
          <w:bCs w:val="0"/>
          <w:caps w:val="0"/>
          <w:noProof/>
          <w:color w:val="auto"/>
          <w:szCs w:val="22"/>
          <w:lang w:eastAsia="fr-FR"/>
        </w:rPr>
      </w:pPr>
      <w:hyperlink w:anchor="_Toc185672557" w:history="1">
        <w:r w:rsidR="00DB2477" w:rsidRPr="005A7A0D">
          <w:rPr>
            <w:rStyle w:val="Lienhypertexte"/>
            <w:noProof/>
          </w:rPr>
          <w:t>8</w:t>
        </w:r>
        <w:r w:rsidR="00DB2477">
          <w:rPr>
            <w:rFonts w:asciiTheme="minorHAnsi" w:eastAsiaTheme="minorEastAsia" w:hAnsiTheme="minorHAnsi" w:cstheme="minorBidi"/>
            <w:b w:val="0"/>
            <w:bCs w:val="0"/>
            <w:caps w:val="0"/>
            <w:noProof/>
            <w:color w:val="auto"/>
            <w:szCs w:val="22"/>
            <w:lang w:eastAsia="fr-FR"/>
          </w:rPr>
          <w:tab/>
        </w:r>
        <w:r w:rsidR="00DB2477" w:rsidRPr="005A7A0D">
          <w:rPr>
            <w:rStyle w:val="Lienhypertexte"/>
            <w:noProof/>
          </w:rPr>
          <w:t>Usine logicielle</w:t>
        </w:r>
        <w:r w:rsidR="00DB2477">
          <w:rPr>
            <w:noProof/>
            <w:webHidden/>
          </w:rPr>
          <w:tab/>
        </w:r>
        <w:r w:rsidR="00DB2477">
          <w:rPr>
            <w:noProof/>
            <w:webHidden/>
          </w:rPr>
          <w:fldChar w:fldCharType="begin"/>
        </w:r>
        <w:r w:rsidR="00DB2477">
          <w:rPr>
            <w:noProof/>
            <w:webHidden/>
          </w:rPr>
          <w:instrText xml:space="preserve"> PAGEREF _Toc185672557 \h </w:instrText>
        </w:r>
        <w:r w:rsidR="00DB2477">
          <w:rPr>
            <w:noProof/>
            <w:webHidden/>
          </w:rPr>
        </w:r>
        <w:r w:rsidR="00DB2477">
          <w:rPr>
            <w:noProof/>
            <w:webHidden/>
          </w:rPr>
          <w:fldChar w:fldCharType="separate"/>
        </w:r>
        <w:r w:rsidR="00DB2477">
          <w:rPr>
            <w:noProof/>
            <w:webHidden/>
          </w:rPr>
          <w:t>28</w:t>
        </w:r>
        <w:r w:rsidR="00DB2477">
          <w:rPr>
            <w:noProof/>
            <w:webHidden/>
          </w:rPr>
          <w:fldChar w:fldCharType="end"/>
        </w:r>
      </w:hyperlink>
    </w:p>
    <w:p w14:paraId="33AD7A45" w14:textId="77777777" w:rsidR="00CF311C" w:rsidRPr="002A55BD" w:rsidRDefault="004242CD" w:rsidP="004B0CC0">
      <w:pPr>
        <w:sectPr w:rsidR="00CF311C" w:rsidRPr="002A55BD" w:rsidSect="009E5F65">
          <w:headerReference w:type="default" r:id="rId20"/>
          <w:footerReference w:type="default" r:id="rId21"/>
          <w:pgSz w:w="11906" w:h="16838" w:code="9"/>
          <w:pgMar w:top="1743" w:right="851" w:bottom="680" w:left="964" w:header="397" w:footer="397" w:gutter="0"/>
          <w:cols w:space="708"/>
          <w:titlePg/>
          <w:docGrid w:linePitch="360"/>
        </w:sectPr>
      </w:pPr>
      <w:r w:rsidRPr="002A55BD">
        <w:rPr>
          <w:rStyle w:val="Lienhypertexte"/>
        </w:rPr>
        <w:fldChar w:fldCharType="end"/>
      </w:r>
    </w:p>
    <w:p w14:paraId="21386FBA" w14:textId="77777777" w:rsidR="004242CD" w:rsidRPr="002A55BD" w:rsidRDefault="004242CD" w:rsidP="00463022">
      <w:pPr>
        <w:pStyle w:val="En-ttedetabledesmatires"/>
      </w:pPr>
      <w:r w:rsidRPr="002A55BD">
        <w:lastRenderedPageBreak/>
        <w:t>Illustrations</w:t>
      </w:r>
    </w:p>
    <w:p w14:paraId="0D22F110" w14:textId="77777777" w:rsidR="00DB2477" w:rsidRDefault="009E523F">
      <w:pPr>
        <w:pStyle w:val="Tabledesillustrations"/>
        <w:rPr>
          <w:rFonts w:asciiTheme="minorHAnsi" w:eastAsiaTheme="minorEastAsia" w:hAnsiTheme="minorHAnsi" w:cstheme="minorBidi"/>
          <w:i w:val="0"/>
          <w:color w:val="auto"/>
          <w:szCs w:val="22"/>
          <w:lang w:eastAsia="fr-FR"/>
        </w:rPr>
      </w:pPr>
      <w:r>
        <w:fldChar w:fldCharType="begin"/>
      </w:r>
      <w:r>
        <w:instrText xml:space="preserve"> TOC \h \z \c "Figure" </w:instrText>
      </w:r>
      <w:r>
        <w:fldChar w:fldCharType="separate"/>
      </w:r>
      <w:hyperlink w:anchor="_Toc185672574" w:history="1">
        <w:r w:rsidR="00DB2477" w:rsidRPr="000F734E">
          <w:rPr>
            <w:rStyle w:val="Lienhypertexte"/>
          </w:rPr>
          <w:t>Figure 1 : Schéma de l’architecture globale de la plateforme CUY SREC</w:t>
        </w:r>
        <w:r w:rsidR="00DB2477">
          <w:rPr>
            <w:webHidden/>
          </w:rPr>
          <w:tab/>
        </w:r>
        <w:r w:rsidR="00DB2477">
          <w:rPr>
            <w:webHidden/>
          </w:rPr>
          <w:fldChar w:fldCharType="begin"/>
        </w:r>
        <w:r w:rsidR="00DB2477">
          <w:rPr>
            <w:webHidden/>
          </w:rPr>
          <w:instrText xml:space="preserve"> PAGEREF _Toc185672574 \h </w:instrText>
        </w:r>
        <w:r w:rsidR="00DB2477">
          <w:rPr>
            <w:webHidden/>
          </w:rPr>
        </w:r>
        <w:r w:rsidR="00DB2477">
          <w:rPr>
            <w:webHidden/>
          </w:rPr>
          <w:fldChar w:fldCharType="separate"/>
        </w:r>
        <w:r w:rsidR="00DB2477">
          <w:rPr>
            <w:webHidden/>
          </w:rPr>
          <w:t>8</w:t>
        </w:r>
        <w:r w:rsidR="00DB2477">
          <w:rPr>
            <w:webHidden/>
          </w:rPr>
          <w:fldChar w:fldCharType="end"/>
        </w:r>
      </w:hyperlink>
    </w:p>
    <w:p w14:paraId="1086B906" w14:textId="77777777" w:rsidR="00DB2477" w:rsidRDefault="000122D7">
      <w:pPr>
        <w:pStyle w:val="Tabledesillustrations"/>
        <w:rPr>
          <w:rFonts w:asciiTheme="minorHAnsi" w:eastAsiaTheme="minorEastAsia" w:hAnsiTheme="minorHAnsi" w:cstheme="minorBidi"/>
          <w:i w:val="0"/>
          <w:color w:val="auto"/>
          <w:szCs w:val="22"/>
          <w:lang w:eastAsia="fr-FR"/>
        </w:rPr>
      </w:pPr>
      <w:hyperlink w:anchor="_Toc185672575" w:history="1">
        <w:r w:rsidR="00DB2477" w:rsidRPr="000F734E">
          <w:rPr>
            <w:rStyle w:val="Lienhypertexte"/>
          </w:rPr>
          <w:t>Figure 2 : Modèle conceptuel des données</w:t>
        </w:r>
        <w:r w:rsidR="00DB2477">
          <w:rPr>
            <w:webHidden/>
          </w:rPr>
          <w:tab/>
        </w:r>
        <w:r w:rsidR="00DB2477">
          <w:rPr>
            <w:webHidden/>
          </w:rPr>
          <w:fldChar w:fldCharType="begin"/>
        </w:r>
        <w:r w:rsidR="00DB2477">
          <w:rPr>
            <w:webHidden/>
          </w:rPr>
          <w:instrText xml:space="preserve"> PAGEREF _Toc185672575 \h </w:instrText>
        </w:r>
        <w:r w:rsidR="00DB2477">
          <w:rPr>
            <w:webHidden/>
          </w:rPr>
        </w:r>
        <w:r w:rsidR="00DB2477">
          <w:rPr>
            <w:webHidden/>
          </w:rPr>
          <w:fldChar w:fldCharType="separate"/>
        </w:r>
        <w:r w:rsidR="00DB2477">
          <w:rPr>
            <w:webHidden/>
          </w:rPr>
          <w:t>10</w:t>
        </w:r>
        <w:r w:rsidR="00DB2477">
          <w:rPr>
            <w:webHidden/>
          </w:rPr>
          <w:fldChar w:fldCharType="end"/>
        </w:r>
      </w:hyperlink>
    </w:p>
    <w:p w14:paraId="1B74D63A" w14:textId="77777777" w:rsidR="00DB2477" w:rsidRDefault="000122D7">
      <w:pPr>
        <w:pStyle w:val="Tabledesillustrations"/>
        <w:rPr>
          <w:rFonts w:asciiTheme="minorHAnsi" w:eastAsiaTheme="minorEastAsia" w:hAnsiTheme="minorHAnsi" w:cstheme="minorBidi"/>
          <w:i w:val="0"/>
          <w:color w:val="auto"/>
          <w:szCs w:val="22"/>
          <w:lang w:eastAsia="fr-FR"/>
        </w:rPr>
      </w:pPr>
      <w:hyperlink w:anchor="_Toc185672576" w:history="1">
        <w:r w:rsidR="00DB2477" w:rsidRPr="000F734E">
          <w:rPr>
            <w:rStyle w:val="Lienhypertexte"/>
            <w:lang w:val="en-CA"/>
          </w:rPr>
          <w:t xml:space="preserve">Figure 3 : </w:t>
        </w:r>
        <w:r w:rsidR="00DB2477" w:rsidRPr="000F734E">
          <w:rPr>
            <w:rStyle w:val="Lienhypertexte"/>
            <w:lang w:val="en-US"/>
          </w:rPr>
          <w:t>Architecture Application web MVC</w:t>
        </w:r>
        <w:r w:rsidR="00DB2477">
          <w:rPr>
            <w:webHidden/>
          </w:rPr>
          <w:tab/>
        </w:r>
        <w:r w:rsidR="00DB2477">
          <w:rPr>
            <w:webHidden/>
          </w:rPr>
          <w:fldChar w:fldCharType="begin"/>
        </w:r>
        <w:r w:rsidR="00DB2477">
          <w:rPr>
            <w:webHidden/>
          </w:rPr>
          <w:instrText xml:space="preserve"> PAGEREF _Toc185672576 \h </w:instrText>
        </w:r>
        <w:r w:rsidR="00DB2477">
          <w:rPr>
            <w:webHidden/>
          </w:rPr>
        </w:r>
        <w:r w:rsidR="00DB2477">
          <w:rPr>
            <w:webHidden/>
          </w:rPr>
          <w:fldChar w:fldCharType="separate"/>
        </w:r>
        <w:r w:rsidR="00DB2477">
          <w:rPr>
            <w:webHidden/>
          </w:rPr>
          <w:t>13</w:t>
        </w:r>
        <w:r w:rsidR="00DB2477">
          <w:rPr>
            <w:webHidden/>
          </w:rPr>
          <w:fldChar w:fldCharType="end"/>
        </w:r>
      </w:hyperlink>
    </w:p>
    <w:p w14:paraId="6C4B27A4" w14:textId="77777777" w:rsidR="00DB2477" w:rsidRDefault="000122D7">
      <w:pPr>
        <w:pStyle w:val="Tabledesillustrations"/>
        <w:rPr>
          <w:rFonts w:asciiTheme="minorHAnsi" w:eastAsiaTheme="minorEastAsia" w:hAnsiTheme="minorHAnsi" w:cstheme="minorBidi"/>
          <w:i w:val="0"/>
          <w:color w:val="auto"/>
          <w:szCs w:val="22"/>
          <w:lang w:eastAsia="fr-FR"/>
        </w:rPr>
      </w:pPr>
      <w:hyperlink w:anchor="_Toc185672577" w:history="1">
        <w:r w:rsidR="00DB2477" w:rsidRPr="000F734E">
          <w:rPr>
            <w:rStyle w:val="Lienhypertexte"/>
          </w:rPr>
          <w:t>Figure 4 : Schéma de la vue globale de l’architecture logique</w:t>
        </w:r>
        <w:r w:rsidR="00DB2477">
          <w:rPr>
            <w:webHidden/>
          </w:rPr>
          <w:tab/>
        </w:r>
        <w:r w:rsidR="00DB2477">
          <w:rPr>
            <w:webHidden/>
          </w:rPr>
          <w:fldChar w:fldCharType="begin"/>
        </w:r>
        <w:r w:rsidR="00DB2477">
          <w:rPr>
            <w:webHidden/>
          </w:rPr>
          <w:instrText xml:space="preserve"> PAGEREF _Toc185672577 \h </w:instrText>
        </w:r>
        <w:r w:rsidR="00DB2477">
          <w:rPr>
            <w:webHidden/>
          </w:rPr>
        </w:r>
        <w:r w:rsidR="00DB2477">
          <w:rPr>
            <w:webHidden/>
          </w:rPr>
          <w:fldChar w:fldCharType="separate"/>
        </w:r>
        <w:r w:rsidR="00DB2477">
          <w:rPr>
            <w:webHidden/>
          </w:rPr>
          <w:t>14</w:t>
        </w:r>
        <w:r w:rsidR="00DB2477">
          <w:rPr>
            <w:webHidden/>
          </w:rPr>
          <w:fldChar w:fldCharType="end"/>
        </w:r>
      </w:hyperlink>
    </w:p>
    <w:p w14:paraId="1A3C9DBD" w14:textId="77777777" w:rsidR="00DB2477" w:rsidRDefault="000122D7">
      <w:pPr>
        <w:pStyle w:val="Tabledesillustrations"/>
        <w:rPr>
          <w:rFonts w:asciiTheme="minorHAnsi" w:eastAsiaTheme="minorEastAsia" w:hAnsiTheme="minorHAnsi" w:cstheme="minorBidi"/>
          <w:i w:val="0"/>
          <w:color w:val="auto"/>
          <w:szCs w:val="22"/>
          <w:lang w:eastAsia="fr-FR"/>
        </w:rPr>
      </w:pPr>
      <w:hyperlink w:anchor="_Toc185672578" w:history="1">
        <w:r w:rsidR="00DB2477" w:rsidRPr="000F734E">
          <w:rPr>
            <w:rStyle w:val="Lienhypertexte"/>
          </w:rPr>
          <w:t>Figure 5 Architecture de déploiement</w:t>
        </w:r>
        <w:r w:rsidR="00DB2477">
          <w:rPr>
            <w:webHidden/>
          </w:rPr>
          <w:tab/>
        </w:r>
        <w:r w:rsidR="00DB2477">
          <w:rPr>
            <w:webHidden/>
          </w:rPr>
          <w:fldChar w:fldCharType="begin"/>
        </w:r>
        <w:r w:rsidR="00DB2477">
          <w:rPr>
            <w:webHidden/>
          </w:rPr>
          <w:instrText xml:space="preserve"> PAGEREF _Toc185672578 \h </w:instrText>
        </w:r>
        <w:r w:rsidR="00DB2477">
          <w:rPr>
            <w:webHidden/>
          </w:rPr>
        </w:r>
        <w:r w:rsidR="00DB2477">
          <w:rPr>
            <w:webHidden/>
          </w:rPr>
          <w:fldChar w:fldCharType="separate"/>
        </w:r>
        <w:r w:rsidR="00DB2477">
          <w:rPr>
            <w:webHidden/>
          </w:rPr>
          <w:t>25</w:t>
        </w:r>
        <w:r w:rsidR="00DB2477">
          <w:rPr>
            <w:webHidden/>
          </w:rPr>
          <w:fldChar w:fldCharType="end"/>
        </w:r>
      </w:hyperlink>
    </w:p>
    <w:p w14:paraId="227C2983" w14:textId="77777777" w:rsidR="00DB2477" w:rsidRDefault="000122D7">
      <w:pPr>
        <w:pStyle w:val="Tabledesillustrations"/>
        <w:rPr>
          <w:rFonts w:asciiTheme="minorHAnsi" w:eastAsiaTheme="minorEastAsia" w:hAnsiTheme="minorHAnsi" w:cstheme="minorBidi"/>
          <w:i w:val="0"/>
          <w:color w:val="auto"/>
          <w:szCs w:val="22"/>
          <w:lang w:eastAsia="fr-FR"/>
        </w:rPr>
      </w:pPr>
      <w:hyperlink w:anchor="_Toc185672579" w:history="1">
        <w:r w:rsidR="00DB2477" w:rsidRPr="000F734E">
          <w:rPr>
            <w:rStyle w:val="Lienhypertexte"/>
          </w:rPr>
          <w:t>Figure 6 Usine logiciel</w:t>
        </w:r>
        <w:r w:rsidR="00DB2477">
          <w:rPr>
            <w:webHidden/>
          </w:rPr>
          <w:tab/>
        </w:r>
        <w:r w:rsidR="00DB2477">
          <w:rPr>
            <w:webHidden/>
          </w:rPr>
          <w:fldChar w:fldCharType="begin"/>
        </w:r>
        <w:r w:rsidR="00DB2477">
          <w:rPr>
            <w:webHidden/>
          </w:rPr>
          <w:instrText xml:space="preserve"> PAGEREF _Toc185672579 \h </w:instrText>
        </w:r>
        <w:r w:rsidR="00DB2477">
          <w:rPr>
            <w:webHidden/>
          </w:rPr>
        </w:r>
        <w:r w:rsidR="00DB2477">
          <w:rPr>
            <w:webHidden/>
          </w:rPr>
          <w:fldChar w:fldCharType="separate"/>
        </w:r>
        <w:r w:rsidR="00DB2477">
          <w:rPr>
            <w:webHidden/>
          </w:rPr>
          <w:t>28</w:t>
        </w:r>
        <w:r w:rsidR="00DB2477">
          <w:rPr>
            <w:webHidden/>
          </w:rPr>
          <w:fldChar w:fldCharType="end"/>
        </w:r>
      </w:hyperlink>
    </w:p>
    <w:p w14:paraId="105155DE" w14:textId="77777777" w:rsidR="009C0BAD" w:rsidRDefault="009E523F" w:rsidP="00DE12C0">
      <w:pPr>
        <w:rPr>
          <w:noProof/>
        </w:rPr>
      </w:pPr>
      <w:r>
        <w:rPr>
          <w:noProof/>
        </w:rPr>
        <w:fldChar w:fldCharType="end"/>
      </w:r>
    </w:p>
    <w:p w14:paraId="1B57DFDF" w14:textId="77777777" w:rsidR="009A700F" w:rsidRDefault="009A700F" w:rsidP="00F01C1D">
      <w:pPr>
        <w:pStyle w:val="Titre1"/>
        <w:rPr>
          <w:noProof/>
        </w:rPr>
      </w:pPr>
      <w:r>
        <w:rPr>
          <w:noProof/>
        </w:rPr>
        <w:br w:type="page"/>
      </w:r>
      <w:bookmarkStart w:id="33" w:name="_Toc185672534"/>
      <w:r w:rsidR="00F01C1D">
        <w:rPr>
          <w:noProof/>
        </w:rPr>
        <w:lastRenderedPageBreak/>
        <w:t>INTRODUCTION</w:t>
      </w:r>
      <w:bookmarkEnd w:id="33"/>
      <w:r w:rsidR="00F01C1D">
        <w:rPr>
          <w:noProof/>
        </w:rPr>
        <w:t xml:space="preserve"> </w:t>
      </w:r>
    </w:p>
    <w:p w14:paraId="153426A9" w14:textId="77777777" w:rsidR="00F01C1D" w:rsidRDefault="00F01C1D" w:rsidP="00463022">
      <w:pPr>
        <w:pStyle w:val="Titre2"/>
      </w:pPr>
      <w:bookmarkStart w:id="34" w:name="_Toc185672535"/>
      <w:r>
        <w:t>Objectif du document</w:t>
      </w:r>
      <w:bookmarkEnd w:id="34"/>
    </w:p>
    <w:p w14:paraId="0CBBE129" w14:textId="77777777" w:rsidR="00F01C1D" w:rsidRDefault="00F01C1D" w:rsidP="00F01C1D">
      <w:pPr>
        <w:ind w:firstLine="578"/>
        <w:rPr>
          <w:lang w:eastAsia="fr-FR"/>
        </w:rPr>
      </w:pPr>
      <w:r w:rsidRPr="00F01C1D">
        <w:rPr>
          <w:lang w:eastAsia="fr-FR"/>
        </w:rPr>
        <w:t>Ce document établit les orientations stratégiques pour l'architecture fonctionnelle, logicielle et de déploiement d'u</w:t>
      </w:r>
      <w:r w:rsidR="00D7345C">
        <w:rPr>
          <w:lang w:eastAsia="fr-FR"/>
        </w:rPr>
        <w:t>n système informatisé dédié à la gestion des recettes fiscal</w:t>
      </w:r>
      <w:ins w:id="35" w:author="Ange NGUEWOU" w:date="2024-12-23T12:14:00Z">
        <w:r w:rsidR="00CE1C2C">
          <w:rPr>
            <w:lang w:eastAsia="fr-FR"/>
          </w:rPr>
          <w:t>es</w:t>
        </w:r>
      </w:ins>
      <w:r w:rsidR="00D7345C">
        <w:rPr>
          <w:lang w:eastAsia="fr-FR"/>
        </w:rPr>
        <w:t xml:space="preserve">. </w:t>
      </w:r>
      <w:r w:rsidR="00096735" w:rsidRPr="00096735">
        <w:rPr>
          <w:lang w:eastAsia="fr-FR"/>
        </w:rPr>
        <w:t>Développer une application informatique sécurisée, modulaire et évolutive, permettant à la Communauté Urbaine de Yaoundé (CUY) de gérer de manière dématérialisée et centralisée l’ensemble de ses recettes fiscales issues de l’exploitation de son patrimoine foncier et immobilier</w:t>
      </w:r>
      <w:r w:rsidRPr="00F01C1D">
        <w:rPr>
          <w:lang w:eastAsia="fr-FR"/>
        </w:rPr>
        <w:t>.</w:t>
      </w:r>
    </w:p>
    <w:p w14:paraId="1EB9AB7A" w14:textId="77777777" w:rsidR="00F01C1D" w:rsidRDefault="00F01C1D" w:rsidP="00F01C1D">
      <w:pPr>
        <w:ind w:firstLine="360"/>
      </w:pPr>
      <w:r>
        <w:t>Il s’adresse :</w:t>
      </w:r>
    </w:p>
    <w:p w14:paraId="53F42908" w14:textId="77777777" w:rsidR="00F01C1D" w:rsidRDefault="00F01C1D" w:rsidP="001B5C5C">
      <w:pPr>
        <w:pStyle w:val="Paragraphedeliste"/>
        <w:numPr>
          <w:ilvl w:val="0"/>
          <w:numId w:val="10"/>
        </w:numPr>
      </w:pPr>
      <w:r>
        <w:t>aux gestionnaires du projet ;</w:t>
      </w:r>
    </w:p>
    <w:p w14:paraId="58D6FD35" w14:textId="77777777" w:rsidR="00F01C1D" w:rsidRDefault="00F01C1D" w:rsidP="001B5C5C">
      <w:pPr>
        <w:pStyle w:val="Paragraphedeliste"/>
        <w:numPr>
          <w:ilvl w:val="0"/>
          <w:numId w:val="10"/>
        </w:numPr>
      </w:pPr>
      <w:r>
        <w:t>aux architectes du projet ;</w:t>
      </w:r>
    </w:p>
    <w:p w14:paraId="4ABCCA45" w14:textId="77777777" w:rsidR="00F01C1D" w:rsidRDefault="00F01C1D" w:rsidP="001B5C5C">
      <w:pPr>
        <w:pStyle w:val="Paragraphedeliste"/>
        <w:numPr>
          <w:ilvl w:val="0"/>
          <w:numId w:val="10"/>
        </w:numPr>
      </w:pPr>
      <w:r>
        <w:t>à l’équipe de mise en production.</w:t>
      </w:r>
    </w:p>
    <w:p w14:paraId="47A8A81C" w14:textId="77777777" w:rsidR="00F01C1D" w:rsidRPr="00F64E99" w:rsidRDefault="00F01C1D" w:rsidP="00463022">
      <w:pPr>
        <w:pStyle w:val="Titre2"/>
      </w:pPr>
      <w:bookmarkStart w:id="36" w:name="_Toc488920990"/>
      <w:bookmarkStart w:id="37" w:name="_Toc157681450"/>
      <w:bookmarkStart w:id="38" w:name="_Toc185672536"/>
      <w:r>
        <w:t>Portée du document</w:t>
      </w:r>
      <w:bookmarkEnd w:id="36"/>
      <w:bookmarkEnd w:id="37"/>
      <w:bookmarkEnd w:id="38"/>
    </w:p>
    <w:p w14:paraId="2C461B5B" w14:textId="77777777" w:rsidR="00F01C1D" w:rsidRDefault="00F01C1D" w:rsidP="00F01C1D">
      <w:r>
        <w:t>Ce document est destiné :</w:t>
      </w:r>
    </w:p>
    <w:p w14:paraId="18943C17" w14:textId="77777777" w:rsidR="00F01C1D" w:rsidRDefault="00F01C1D" w:rsidP="001B5C5C">
      <w:pPr>
        <w:pStyle w:val="Paragraphedeliste"/>
        <w:numPr>
          <w:ilvl w:val="0"/>
          <w:numId w:val="11"/>
        </w:numPr>
      </w:pPr>
      <w:r>
        <w:t>Aux membres du comité de recettes du projet ;</w:t>
      </w:r>
    </w:p>
    <w:p w14:paraId="09D20385" w14:textId="77777777" w:rsidR="00F01C1D" w:rsidRDefault="00F01C1D" w:rsidP="001B5C5C">
      <w:pPr>
        <w:pStyle w:val="Paragraphedeliste"/>
        <w:numPr>
          <w:ilvl w:val="0"/>
          <w:numId w:val="11"/>
        </w:numPr>
      </w:pPr>
      <w:r>
        <w:t>Aux architectes du projet ;</w:t>
      </w:r>
    </w:p>
    <w:p w14:paraId="58DDAB87" w14:textId="77777777" w:rsidR="00F01C1D" w:rsidRDefault="00F01C1D" w:rsidP="001B5C5C">
      <w:pPr>
        <w:pStyle w:val="Paragraphedeliste"/>
        <w:numPr>
          <w:ilvl w:val="0"/>
          <w:numId w:val="11"/>
        </w:numPr>
      </w:pPr>
      <w:r>
        <w:t>Aux équipes d’ingénierie du projet.</w:t>
      </w:r>
    </w:p>
    <w:p w14:paraId="4B0A4C4F" w14:textId="77777777" w:rsidR="00F01C1D" w:rsidRPr="00F64E99" w:rsidRDefault="00F01C1D" w:rsidP="00463022">
      <w:pPr>
        <w:pStyle w:val="Titre2"/>
      </w:pPr>
      <w:bookmarkStart w:id="39" w:name="_Toc488920991"/>
      <w:bookmarkStart w:id="40" w:name="_Toc157681451"/>
      <w:bookmarkStart w:id="41" w:name="_Toc185672537"/>
      <w:r>
        <w:t>Evolutions du document</w:t>
      </w:r>
      <w:bookmarkEnd w:id="39"/>
      <w:bookmarkEnd w:id="40"/>
      <w:bookmarkEnd w:id="41"/>
    </w:p>
    <w:p w14:paraId="651E4C9C" w14:textId="77777777" w:rsidR="00F01C1D" w:rsidRDefault="00F01C1D" w:rsidP="000C59C5">
      <w:pPr>
        <w:pStyle w:val="Listeniveau1"/>
        <w:numPr>
          <w:ilvl w:val="0"/>
          <w:numId w:val="0"/>
        </w:numPr>
        <w:spacing w:line="360" w:lineRule="auto"/>
        <w:ind w:firstLine="558"/>
      </w:pPr>
      <w:r w:rsidRPr="007C59D0">
        <w:t>Les directives architecturales présentées dans ce document devront être peaufinées lors de la phase de spécifications des besoins, tant pour l'architecture logicielle que pour l'architecture de déploiement</w:t>
      </w:r>
      <w:r>
        <w:t>.</w:t>
      </w:r>
    </w:p>
    <w:p w14:paraId="566DFBAD" w14:textId="77777777" w:rsidR="00F01C1D" w:rsidRDefault="000C59C5" w:rsidP="00463022">
      <w:pPr>
        <w:pStyle w:val="Titre2"/>
      </w:pPr>
      <w:bookmarkStart w:id="42" w:name="_Toc185672538"/>
      <w:r>
        <w:t>Contexte</w:t>
      </w:r>
      <w:bookmarkEnd w:id="42"/>
    </w:p>
    <w:p w14:paraId="545CF11D" w14:textId="77777777" w:rsidR="00096735" w:rsidRDefault="00096735" w:rsidP="00096735">
      <w:pPr>
        <w:ind w:firstLine="578"/>
        <w:rPr>
          <w:lang w:eastAsia="fr-FR"/>
        </w:rPr>
      </w:pPr>
      <w:r w:rsidRPr="00096735">
        <w:rPr>
          <w:lang w:eastAsia="fr-FR"/>
        </w:rPr>
        <w:t xml:space="preserve">La Communauté Urbaine de Yaoundé (CUY) gère un patrimoine foncier et immobilier important, composé de propriétés foncières et d'infrastructures à usage public, telles que des marchés, des routes et des espaces commerciaux. L'exploitation de ce patrimoine constitue une source cruciale de revenus, répartis en taxes et redevances diverses, collectées sur les équipements et activités commerciales. </w:t>
      </w:r>
    </w:p>
    <w:p w14:paraId="0C9ADA80" w14:textId="77777777" w:rsidR="000C59C5" w:rsidRDefault="00096735" w:rsidP="00096735">
      <w:pPr>
        <w:ind w:firstLine="578"/>
        <w:rPr>
          <w:lang w:eastAsia="fr-FR"/>
        </w:rPr>
      </w:pPr>
      <w:r w:rsidRPr="00096735">
        <w:rPr>
          <w:lang w:eastAsia="fr-FR"/>
        </w:rPr>
        <w:t xml:space="preserve">Cependant, la gestion des recettes fiscales de la CUY rencontre plusieurs défis, notamment la maintenance des bases de données, le suivi des équipements marchands, la collecte sécurisée des </w:t>
      </w:r>
      <w:r w:rsidRPr="00096735">
        <w:rPr>
          <w:lang w:eastAsia="fr-FR"/>
        </w:rPr>
        <w:lastRenderedPageBreak/>
        <w:t>recettes, et l’absence de centralisation des informations sur les commerçants et équipements. Face à ces enjeux, la CUY envisage le développement d'une application numérique robuste et évolutive pour améliorer la collecte, la gestion et le recouvrement des recettes, contribuant ainsi à l'optimisation des ressources financières de la ville.</w:t>
      </w:r>
    </w:p>
    <w:p w14:paraId="2BBD28BC" w14:textId="77777777" w:rsidR="00096735" w:rsidRDefault="00096735" w:rsidP="00E042EC">
      <w:pPr>
        <w:ind w:firstLine="360"/>
        <w:rPr>
          <w:lang w:eastAsia="fr-FR"/>
        </w:rPr>
      </w:pPr>
      <w:r>
        <w:rPr>
          <w:lang w:eastAsia="fr-FR"/>
        </w:rPr>
        <w:t>Le projet couvre le développement, le déploiement et la mise en œuvre d'une application de gestion des recettes fiscales pour la Communauté Urbaine de Yaoundé (CUY). Cette application devra intégrer plusieurs modules et fonctionnalités pour :</w:t>
      </w:r>
    </w:p>
    <w:p w14:paraId="12D06BAC" w14:textId="77777777" w:rsidR="00096735" w:rsidRDefault="00096735" w:rsidP="00096735">
      <w:pPr>
        <w:rPr>
          <w:lang w:eastAsia="fr-FR"/>
        </w:rPr>
      </w:pPr>
    </w:p>
    <w:p w14:paraId="60BF61E0" w14:textId="77777777" w:rsidR="00096735" w:rsidRPr="00E042EC" w:rsidRDefault="00096735" w:rsidP="00E042EC">
      <w:pPr>
        <w:pStyle w:val="Paragraphedeliste"/>
        <w:numPr>
          <w:ilvl w:val="0"/>
          <w:numId w:val="35"/>
        </w:numPr>
        <w:rPr>
          <w:b/>
          <w:lang w:eastAsia="fr-FR"/>
        </w:rPr>
      </w:pPr>
      <w:r w:rsidRPr="00E042EC">
        <w:rPr>
          <w:b/>
          <w:lang w:eastAsia="fr-FR"/>
        </w:rPr>
        <w:t xml:space="preserve">Inventorier et gérer les espaces et équipements marchands </w:t>
      </w:r>
    </w:p>
    <w:p w14:paraId="291AB7A7" w14:textId="77777777" w:rsidR="00096735" w:rsidRPr="00E042EC" w:rsidRDefault="00096735" w:rsidP="00E042EC">
      <w:pPr>
        <w:pStyle w:val="Paragraphedeliste"/>
        <w:numPr>
          <w:ilvl w:val="0"/>
          <w:numId w:val="35"/>
        </w:numPr>
        <w:rPr>
          <w:b/>
          <w:lang w:eastAsia="fr-FR"/>
        </w:rPr>
      </w:pPr>
      <w:r w:rsidRPr="00E042EC">
        <w:rPr>
          <w:b/>
          <w:lang w:eastAsia="fr-FR"/>
        </w:rPr>
        <w:t xml:space="preserve">Recenser les activités fiscales et les taxes </w:t>
      </w:r>
    </w:p>
    <w:p w14:paraId="01043D04" w14:textId="77777777" w:rsidR="00096735" w:rsidRPr="00E042EC" w:rsidRDefault="00096735" w:rsidP="00E042EC">
      <w:pPr>
        <w:pStyle w:val="Paragraphedeliste"/>
        <w:numPr>
          <w:ilvl w:val="0"/>
          <w:numId w:val="35"/>
        </w:numPr>
        <w:rPr>
          <w:b/>
          <w:lang w:eastAsia="fr-FR"/>
        </w:rPr>
      </w:pPr>
      <w:r w:rsidRPr="00E042EC">
        <w:rPr>
          <w:b/>
          <w:lang w:eastAsia="fr-FR"/>
        </w:rPr>
        <w:t xml:space="preserve">Suivre les commerçants et leurs obligations fiscales </w:t>
      </w:r>
    </w:p>
    <w:p w14:paraId="1AA57089" w14:textId="77777777" w:rsidR="00096735" w:rsidRPr="00E042EC" w:rsidRDefault="00096735" w:rsidP="00E042EC">
      <w:pPr>
        <w:pStyle w:val="Paragraphedeliste"/>
        <w:numPr>
          <w:ilvl w:val="0"/>
          <w:numId w:val="35"/>
        </w:numPr>
        <w:rPr>
          <w:b/>
          <w:lang w:eastAsia="fr-FR"/>
        </w:rPr>
      </w:pPr>
      <w:r w:rsidRPr="00E042EC">
        <w:rPr>
          <w:b/>
          <w:lang w:eastAsia="fr-FR"/>
        </w:rPr>
        <w:t xml:space="preserve">Suivre les ressources humaines dédiées à la collecte des recettes </w:t>
      </w:r>
    </w:p>
    <w:p w14:paraId="57DB0672" w14:textId="77777777" w:rsidR="00096735" w:rsidRPr="00E042EC" w:rsidRDefault="00096735" w:rsidP="00E042EC">
      <w:pPr>
        <w:pStyle w:val="Paragraphedeliste"/>
        <w:numPr>
          <w:ilvl w:val="0"/>
          <w:numId w:val="35"/>
        </w:numPr>
        <w:rPr>
          <w:b/>
          <w:lang w:eastAsia="fr-FR"/>
        </w:rPr>
      </w:pPr>
      <w:r w:rsidRPr="00E042EC">
        <w:rPr>
          <w:b/>
          <w:lang w:eastAsia="fr-FR"/>
        </w:rPr>
        <w:t xml:space="preserve">Collecter et analyser les données fiscales </w:t>
      </w:r>
    </w:p>
    <w:p w14:paraId="08931E1E" w14:textId="77777777" w:rsidR="00F01C1D" w:rsidRPr="00E042EC" w:rsidRDefault="00096735" w:rsidP="00E042EC">
      <w:pPr>
        <w:pStyle w:val="Paragraphedeliste"/>
        <w:numPr>
          <w:ilvl w:val="0"/>
          <w:numId w:val="35"/>
        </w:numPr>
        <w:rPr>
          <w:b/>
          <w:lang w:eastAsia="fr-FR"/>
        </w:rPr>
      </w:pPr>
      <w:r w:rsidRPr="00E042EC">
        <w:rPr>
          <w:b/>
          <w:lang w:eastAsia="fr-FR"/>
        </w:rPr>
        <w:t>Faciliter la collecte et le recouvrement</w:t>
      </w:r>
    </w:p>
    <w:p w14:paraId="0EF726D7" w14:textId="77777777" w:rsidR="000C59C5" w:rsidRDefault="000C59C5" w:rsidP="00463022">
      <w:pPr>
        <w:pStyle w:val="Titre2"/>
      </w:pPr>
      <w:bookmarkStart w:id="43" w:name="_Toc185672539"/>
      <w:r>
        <w:t>Contenu du document</w:t>
      </w:r>
      <w:bookmarkEnd w:id="43"/>
    </w:p>
    <w:p w14:paraId="3A99B396" w14:textId="77777777" w:rsidR="007850A2" w:rsidRDefault="007850A2" w:rsidP="007850A2">
      <w:r>
        <w:t>Ce document s’articule autour des chapitres suivants :</w:t>
      </w:r>
    </w:p>
    <w:p w14:paraId="358B6526" w14:textId="77777777" w:rsidR="007850A2" w:rsidRDefault="007850A2" w:rsidP="001B5C5C">
      <w:pPr>
        <w:pStyle w:val="Paragraphedeliste"/>
        <w:numPr>
          <w:ilvl w:val="0"/>
          <w:numId w:val="12"/>
        </w:numPr>
        <w:rPr>
          <w:lang w:eastAsia="fr-FR"/>
        </w:rPr>
      </w:pPr>
      <w:r w:rsidRPr="00DA7F5E">
        <w:rPr>
          <w:b/>
          <w:lang w:eastAsia="fr-FR"/>
        </w:rPr>
        <w:t>Architecture des données</w:t>
      </w:r>
      <w:r>
        <w:rPr>
          <w:lang w:eastAsia="fr-FR"/>
        </w:rPr>
        <w:t> : les données d’une application constituent la base (</w:t>
      </w:r>
      <w:r w:rsidRPr="00673669">
        <w:rPr>
          <w:i/>
          <w:lang w:eastAsia="fr-FR"/>
        </w:rPr>
        <w:t>dernière couche</w:t>
      </w:r>
      <w:r>
        <w:rPr>
          <w:lang w:eastAsia="fr-FR"/>
        </w:rPr>
        <w:t>) de l’architecture logicielle. Ce chapitre identifie et formalise les données existantes en décrivant les interactions entre ces données à travers des modèles</w:t>
      </w:r>
      <w:ins w:id="44" w:author="Ange NGUEWOU" w:date="2024-12-23T12:16:00Z">
        <w:r w:rsidR="00CE1C2C">
          <w:rPr>
            <w:lang w:eastAsia="fr-FR"/>
          </w:rPr>
          <w:t>;</w:t>
        </w:r>
      </w:ins>
      <w:del w:id="45" w:author="Ange NGUEWOU" w:date="2024-12-23T12:16:00Z">
        <w:r w:rsidDel="00CE1C2C">
          <w:rPr>
            <w:lang w:eastAsia="fr-FR"/>
          </w:rPr>
          <w:delText>.</w:delText>
        </w:r>
      </w:del>
    </w:p>
    <w:p w14:paraId="3FB42C9C" w14:textId="77777777" w:rsidR="007850A2" w:rsidRDefault="007850A2" w:rsidP="001B5C5C">
      <w:pPr>
        <w:pStyle w:val="Paragraphedeliste"/>
        <w:numPr>
          <w:ilvl w:val="0"/>
          <w:numId w:val="12"/>
        </w:numPr>
        <w:rPr>
          <w:lang w:eastAsia="fr-FR"/>
        </w:rPr>
      </w:pPr>
      <w:r w:rsidRPr="005A115A">
        <w:rPr>
          <w:b/>
          <w:lang w:eastAsia="fr-FR"/>
        </w:rPr>
        <w:t>Architecture technique générale</w:t>
      </w:r>
      <w:r>
        <w:rPr>
          <w:b/>
          <w:lang w:eastAsia="fr-FR"/>
        </w:rPr>
        <w:t> :</w:t>
      </w:r>
      <w:r>
        <w:rPr>
          <w:lang w:eastAsia="fr-FR"/>
        </w:rPr>
        <w:t xml:space="preserve"> ce chapitre présente une vue de l’architecture globale du système envisagé</w:t>
      </w:r>
      <w:ins w:id="46" w:author="Ange NGUEWOU" w:date="2024-12-23T12:16:00Z">
        <w:r w:rsidR="00CE1C2C">
          <w:rPr>
            <w:lang w:eastAsia="fr-FR"/>
          </w:rPr>
          <w:t> ;</w:t>
        </w:r>
      </w:ins>
      <w:del w:id="47" w:author="Ange NGUEWOU" w:date="2024-12-23T12:16:00Z">
        <w:r w:rsidDel="00CE1C2C">
          <w:rPr>
            <w:lang w:eastAsia="fr-FR"/>
          </w:rPr>
          <w:delText xml:space="preserve">. </w:delText>
        </w:r>
      </w:del>
    </w:p>
    <w:p w14:paraId="7E203349" w14:textId="77777777" w:rsidR="007850A2" w:rsidRPr="005A115A" w:rsidRDefault="007850A2" w:rsidP="001B5C5C">
      <w:pPr>
        <w:pStyle w:val="Paragraphedeliste"/>
        <w:numPr>
          <w:ilvl w:val="0"/>
          <w:numId w:val="12"/>
        </w:numPr>
        <w:rPr>
          <w:b/>
          <w:lang w:eastAsia="fr-FR"/>
        </w:rPr>
      </w:pPr>
      <w:r w:rsidRPr="00B156EE">
        <w:rPr>
          <w:b/>
          <w:lang w:eastAsia="fr-FR"/>
        </w:rPr>
        <w:t>Architecture logicielle</w:t>
      </w:r>
      <w:r>
        <w:rPr>
          <w:b/>
          <w:lang w:eastAsia="fr-FR"/>
        </w:rPr>
        <w:t> :</w:t>
      </w:r>
      <w:r>
        <w:rPr>
          <w:lang w:eastAsia="fr-FR"/>
        </w:rPr>
        <w:t xml:space="preserve"> c</w:t>
      </w:r>
      <w:r>
        <w:t>e chapitre décrit également le socle technique et technologique de la solution</w:t>
      </w:r>
      <w:ins w:id="48" w:author="Ange NGUEWOU" w:date="2024-12-23T12:16:00Z">
        <w:r w:rsidR="00CE1C2C">
          <w:t> ;</w:t>
        </w:r>
      </w:ins>
      <w:del w:id="49" w:author="Ange NGUEWOU" w:date="2024-12-23T12:16:00Z">
        <w:r w:rsidDel="00CE1C2C">
          <w:delText>.</w:delText>
        </w:r>
      </w:del>
    </w:p>
    <w:p w14:paraId="345C76D3" w14:textId="77777777" w:rsidR="004D2309" w:rsidRPr="00E042EC" w:rsidRDefault="007850A2" w:rsidP="00E042EC">
      <w:pPr>
        <w:pStyle w:val="Paragraphedeliste"/>
        <w:numPr>
          <w:ilvl w:val="0"/>
          <w:numId w:val="12"/>
        </w:numPr>
        <w:rPr>
          <w:b/>
          <w:lang w:eastAsia="fr-FR"/>
        </w:rPr>
      </w:pPr>
      <w:r>
        <w:rPr>
          <w:b/>
          <w:lang w:eastAsia="fr-FR"/>
        </w:rPr>
        <w:t>Architecture de déploiement (technique)</w:t>
      </w:r>
      <w:r>
        <w:rPr>
          <w:lang w:eastAsia="fr-FR"/>
        </w:rPr>
        <w:t> : l</w:t>
      </w:r>
      <w:r>
        <w:t>es éléments d’architecture logicielle identifiés précédemment sont associés à des nœuds et des machines (serveurs et postes clients). Ce chapitre fournit également un premier dimensionnement de la plate-forme de déploiement, quant aux machines et aux espaces de stockage associés.</w:t>
      </w:r>
      <w:r>
        <w:rPr>
          <w:lang w:eastAsia="fr-FR"/>
        </w:rPr>
        <w:t xml:space="preserve"> </w:t>
      </w:r>
    </w:p>
    <w:p w14:paraId="5A474781" w14:textId="77777777" w:rsidR="00E042EC" w:rsidRDefault="00E042EC" w:rsidP="00E042EC">
      <w:pPr>
        <w:rPr>
          <w:b/>
          <w:lang w:eastAsia="fr-FR"/>
        </w:rPr>
      </w:pPr>
    </w:p>
    <w:p w14:paraId="7B8F0B4F" w14:textId="77777777" w:rsidR="00E042EC" w:rsidRDefault="00E042EC" w:rsidP="00E042EC">
      <w:pPr>
        <w:rPr>
          <w:b/>
          <w:lang w:eastAsia="fr-FR"/>
        </w:rPr>
      </w:pPr>
    </w:p>
    <w:p w14:paraId="39B1C1AC" w14:textId="77777777" w:rsidR="00E042EC" w:rsidRPr="00E042EC" w:rsidRDefault="00E042EC" w:rsidP="00E042EC">
      <w:pPr>
        <w:rPr>
          <w:b/>
          <w:lang w:eastAsia="fr-FR"/>
        </w:rPr>
      </w:pPr>
    </w:p>
    <w:p w14:paraId="735FB394" w14:textId="77777777" w:rsidR="004D2309" w:rsidRDefault="004D2309" w:rsidP="004D2309">
      <w:pPr>
        <w:pStyle w:val="Titre1"/>
      </w:pPr>
      <w:bookmarkStart w:id="50" w:name="_Toc185672540"/>
      <w:r>
        <w:lastRenderedPageBreak/>
        <w:t>ARCHITECTURE  TECHNIQUE GENERALE</w:t>
      </w:r>
      <w:bookmarkEnd w:id="50"/>
    </w:p>
    <w:p w14:paraId="39793BA3" w14:textId="77777777" w:rsidR="004D2309" w:rsidRDefault="004D2309" w:rsidP="00463022">
      <w:pPr>
        <w:pStyle w:val="Titre2"/>
      </w:pPr>
      <w:bookmarkStart w:id="51" w:name="_Toc185672541"/>
      <w:r>
        <w:t>Schéma globale d’architecture</w:t>
      </w:r>
      <w:bookmarkEnd w:id="51"/>
    </w:p>
    <w:p w14:paraId="7AF1B441" w14:textId="77777777" w:rsidR="00BA0722" w:rsidRPr="0055436B" w:rsidRDefault="00BA0722" w:rsidP="00BA0722">
      <w:pPr>
        <w:ind w:firstLine="405"/>
        <w:rPr>
          <w:lang w:eastAsia="fr-FR"/>
        </w:rPr>
      </w:pPr>
      <w:r>
        <w:rPr>
          <w:lang w:eastAsia="fr-FR"/>
        </w:rPr>
        <w:t>L’application W</w:t>
      </w:r>
      <w:r w:rsidRPr="0055436B">
        <w:rPr>
          <w:lang w:eastAsia="fr-FR"/>
        </w:rPr>
        <w:t>eb est constituée</w:t>
      </w:r>
      <w:r>
        <w:rPr>
          <w:lang w:eastAsia="fr-FR"/>
        </w:rPr>
        <w:t xml:space="preserve"> de</w:t>
      </w:r>
      <w:r w:rsidRPr="0055436B">
        <w:rPr>
          <w:lang w:eastAsia="fr-FR"/>
        </w:rPr>
        <w:t xml:space="preserve"> différentes composantes qui communiquent entre elles, on peut citer :</w:t>
      </w:r>
    </w:p>
    <w:p w14:paraId="259D0BDD" w14:textId="77777777" w:rsidR="00BA0722" w:rsidRPr="0055436B" w:rsidRDefault="00BA0722" w:rsidP="001B5C5C">
      <w:pPr>
        <w:pStyle w:val="Listepuce1"/>
        <w:numPr>
          <w:ilvl w:val="0"/>
          <w:numId w:val="31"/>
        </w:numPr>
        <w:spacing w:line="360" w:lineRule="auto"/>
        <w:rPr>
          <w:lang w:eastAsia="fr-FR"/>
        </w:rPr>
      </w:pPr>
      <w:r w:rsidRPr="0055436B">
        <w:rPr>
          <w:b/>
        </w:rPr>
        <w:t>Une web application Firewall</w:t>
      </w:r>
      <w:r w:rsidRPr="0055436B">
        <w:t xml:space="preserve"> à l’entrée du serveur pour optimiser la protection du serveur</w:t>
      </w:r>
      <w:r>
        <w:t> ;</w:t>
      </w:r>
    </w:p>
    <w:p w14:paraId="14DCE6A5" w14:textId="77777777" w:rsidR="00BA0722" w:rsidRPr="0055436B" w:rsidRDefault="00BA0722" w:rsidP="001B5C5C">
      <w:pPr>
        <w:pStyle w:val="Listepuce1"/>
        <w:numPr>
          <w:ilvl w:val="0"/>
          <w:numId w:val="31"/>
        </w:numPr>
        <w:spacing w:line="360" w:lineRule="auto"/>
        <w:rPr>
          <w:lang w:eastAsia="fr-FR"/>
        </w:rPr>
      </w:pPr>
      <w:r w:rsidRPr="0055436B">
        <w:rPr>
          <w:b/>
        </w:rPr>
        <w:t xml:space="preserve">Un </w:t>
      </w:r>
      <w:proofErr w:type="spellStart"/>
      <w:r w:rsidRPr="0055436B">
        <w:rPr>
          <w:b/>
        </w:rPr>
        <w:t>load</w:t>
      </w:r>
      <w:proofErr w:type="spellEnd"/>
      <w:r w:rsidRPr="0055436B">
        <w:rPr>
          <w:b/>
        </w:rPr>
        <w:t xml:space="preserve"> </w:t>
      </w:r>
      <w:proofErr w:type="gramStart"/>
      <w:r w:rsidRPr="0055436B">
        <w:rPr>
          <w:b/>
        </w:rPr>
        <w:t>balancer</w:t>
      </w:r>
      <w:proofErr w:type="gramEnd"/>
      <w:r w:rsidRPr="0055436B">
        <w:t xml:space="preserve"> pour gérer la montée</w:t>
      </w:r>
      <w:r>
        <w:t xml:space="preserve"> en charge du trafic venant du W</w:t>
      </w:r>
      <w:r w:rsidRPr="0055436B">
        <w:t>eb</w:t>
      </w:r>
      <w:r>
        <w:t> ;</w:t>
      </w:r>
    </w:p>
    <w:p w14:paraId="7988F4BF" w14:textId="5601E193" w:rsidR="006B097A" w:rsidDel="00F812B9" w:rsidRDefault="00BA0722" w:rsidP="00DB2477">
      <w:pPr>
        <w:pStyle w:val="Listepuce1"/>
        <w:numPr>
          <w:ilvl w:val="0"/>
          <w:numId w:val="31"/>
        </w:numPr>
        <w:spacing w:line="360" w:lineRule="auto"/>
        <w:rPr>
          <w:del w:id="52" w:author="CDP Groupe 1" w:date="2024-12-26T11:32:00Z"/>
          <w:lang w:eastAsia="fr-FR"/>
        </w:rPr>
      </w:pPr>
      <w:del w:id="53" w:author="CDP Groupe 1" w:date="2024-12-26T11:32:00Z">
        <w:r w:rsidRPr="006B097A" w:rsidDel="00F812B9">
          <w:rPr>
            <w:b/>
          </w:rPr>
          <w:delText>Un</w:delText>
        </w:r>
        <w:r w:rsidRPr="39F5B17B" w:rsidDel="00F812B9">
          <w:delText xml:space="preserve"> </w:delText>
        </w:r>
        <w:r w:rsidR="00AD6E25" w:rsidDel="00F812B9">
          <w:rPr>
            <w:b/>
            <w:bCs/>
          </w:rPr>
          <w:delText xml:space="preserve">Controller </w:delText>
        </w:r>
        <w:r w:rsidRPr="006B097A" w:rsidDel="00F812B9">
          <w:rPr>
            <w:bCs/>
          </w:rPr>
          <w:delText xml:space="preserve">qui </w:delText>
        </w:r>
        <w:r w:rsidRPr="39F5B17B" w:rsidDel="00F812B9">
          <w:delText xml:space="preserve">permet de gérer l'exposition des services HTTP et HTTPS à partir d'un cluster </w:delText>
        </w:r>
        <w:r w:rsidRPr="006B097A" w:rsidDel="00F812B9">
          <w:rPr>
            <w:b/>
            <w:bCs/>
          </w:rPr>
          <w:delText>Kubernetes</w:delText>
        </w:r>
        <w:r w:rsidRPr="39F5B17B" w:rsidDel="00F812B9">
          <w:delText xml:space="preserve"> vers l'extérieur. Entre autres, Il fournit une couche d'abstraction pour la gestion des règles de routage basées sur les no</w:delText>
        </w:r>
        <w:r w:rsidR="006B097A" w:rsidDel="00F812B9">
          <w:delText>ms d'hôtes et les chemins d'URL ;</w:delText>
        </w:r>
      </w:del>
    </w:p>
    <w:p w14:paraId="1622350E" w14:textId="77777777" w:rsidR="006F4E56" w:rsidRDefault="00BA0722" w:rsidP="00384062">
      <w:pPr>
        <w:pStyle w:val="Listepuce1"/>
        <w:rPr>
          <w:lang w:eastAsia="fr-FR"/>
        </w:rPr>
      </w:pPr>
      <w:r w:rsidRPr="0055436B">
        <w:t xml:space="preserve">Au niveau du service </w:t>
      </w:r>
      <w:proofErr w:type="spellStart"/>
      <w:r w:rsidR="006B097A">
        <w:t>Backend</w:t>
      </w:r>
      <w:proofErr w:type="spellEnd"/>
      <w:r w:rsidR="00AD6E25">
        <w:t xml:space="preserve">, deux </w:t>
      </w:r>
      <w:r w:rsidR="006F4E56">
        <w:t>briques</w:t>
      </w:r>
      <w:r w:rsidR="00AD6E25">
        <w:t xml:space="preserve"> de</w:t>
      </w:r>
      <w:r w:rsidR="006F4E56">
        <w:t xml:space="preserve"> gestion</w:t>
      </w:r>
      <w:r w:rsidR="00AD6E25">
        <w:t xml:space="preserve"> </w:t>
      </w:r>
      <w:r>
        <w:t>:</w:t>
      </w:r>
      <w:r w:rsidR="00384062">
        <w:t xml:space="preserve"> </w:t>
      </w:r>
      <w:r w:rsidR="00384062" w:rsidRPr="00384062">
        <w:t>Ces deux briques travaillent ensemble pour une gestion complète et performante des données et des visualisations géographiques.</w:t>
      </w:r>
    </w:p>
    <w:p w14:paraId="395A22B1" w14:textId="77777777" w:rsidR="000B342C" w:rsidRDefault="006F4E56" w:rsidP="000B342C">
      <w:pPr>
        <w:pStyle w:val="Listepuce1"/>
        <w:numPr>
          <w:ilvl w:val="0"/>
          <w:numId w:val="36"/>
        </w:numPr>
        <w:spacing w:line="360" w:lineRule="auto"/>
        <w:rPr>
          <w:lang w:eastAsia="fr-FR"/>
        </w:rPr>
      </w:pPr>
      <w:r>
        <w:rPr>
          <w:lang w:eastAsia="fr-FR"/>
        </w:rPr>
        <w:t xml:space="preserve"> </w:t>
      </w:r>
      <w:r w:rsidR="000B342C" w:rsidRPr="000B342C">
        <w:rPr>
          <w:b/>
          <w:lang w:eastAsia="fr-FR"/>
        </w:rPr>
        <w:t xml:space="preserve">Brique de gestion métier : </w:t>
      </w:r>
      <w:r w:rsidR="000B342C" w:rsidRPr="000B342C">
        <w:rPr>
          <w:lang w:eastAsia="fr-FR"/>
        </w:rPr>
        <w:t>Assure la gestion des données et des fonctionnalités métiers, comme les interactions utilisateur, la logique applic</w:t>
      </w:r>
      <w:r w:rsidR="000B342C">
        <w:rPr>
          <w:lang w:eastAsia="fr-FR"/>
        </w:rPr>
        <w:t>ative, et l'exposition des API ;</w:t>
      </w:r>
    </w:p>
    <w:p w14:paraId="51F1BA84" w14:textId="77777777" w:rsidR="00BA0722" w:rsidRDefault="000B342C" w:rsidP="000B342C">
      <w:pPr>
        <w:pStyle w:val="Listepuce1"/>
        <w:numPr>
          <w:ilvl w:val="0"/>
          <w:numId w:val="36"/>
        </w:numPr>
        <w:spacing w:line="360" w:lineRule="auto"/>
        <w:rPr>
          <w:lang w:eastAsia="fr-FR"/>
        </w:rPr>
      </w:pPr>
      <w:r w:rsidRPr="000B342C">
        <w:rPr>
          <w:b/>
          <w:lang w:eastAsia="fr-FR"/>
        </w:rPr>
        <w:t xml:space="preserve"> Brique de gestion spatiale : </w:t>
      </w:r>
      <w:r w:rsidRPr="000B342C">
        <w:rPr>
          <w:lang w:eastAsia="fr-FR"/>
        </w:rPr>
        <w:t xml:space="preserve">Spécialisée dans la manipulation, le rendu et la diffusion des données </w:t>
      </w:r>
      <w:proofErr w:type="spellStart"/>
      <w:r w:rsidRPr="000B342C">
        <w:rPr>
          <w:lang w:eastAsia="fr-FR"/>
        </w:rPr>
        <w:t>géospatiales</w:t>
      </w:r>
      <w:proofErr w:type="spellEnd"/>
      <w:r w:rsidRPr="000B342C">
        <w:rPr>
          <w:lang w:eastAsia="fr-FR"/>
        </w:rPr>
        <w:t>, permettant de visualiser et d'analyser des cart</w:t>
      </w:r>
      <w:r>
        <w:rPr>
          <w:lang w:eastAsia="fr-FR"/>
        </w:rPr>
        <w:t>es ou des données géographiques ;</w:t>
      </w:r>
    </w:p>
    <w:p w14:paraId="418D281B" w14:textId="77777777" w:rsidR="00BA0722" w:rsidRPr="00D3243C" w:rsidRDefault="00D3243C" w:rsidP="00D3243C">
      <w:pPr>
        <w:pStyle w:val="Listepuce1"/>
        <w:numPr>
          <w:ilvl w:val="0"/>
          <w:numId w:val="0"/>
        </w:numPr>
        <w:spacing w:line="360" w:lineRule="auto"/>
        <w:ind w:left="720" w:hanging="360"/>
        <w:jc w:val="center"/>
        <w:rPr>
          <w:lang w:eastAsia="fr-FR"/>
        </w:rPr>
      </w:pPr>
      <w:r>
        <w:object w:dxaOrig="15390" w:dyaOrig="10771" w14:anchorId="251B8B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352.55pt" o:ole="">
            <v:imagedata r:id="rId22" o:title=""/>
          </v:shape>
          <o:OLEObject Type="Embed" ProgID="Visio.Drawing.15" ShapeID="_x0000_i1025" DrawAspect="Content" ObjectID="_1807977648" r:id="rId23"/>
        </w:object>
      </w:r>
    </w:p>
    <w:p w14:paraId="5F485897" w14:textId="77777777" w:rsidR="00BA0722" w:rsidRPr="00085672" w:rsidRDefault="00BA0722" w:rsidP="00D3243C">
      <w:pPr>
        <w:pStyle w:val="Lgende"/>
      </w:pPr>
      <w:bookmarkStart w:id="54" w:name="_Toc157681838"/>
      <w:bookmarkStart w:id="55" w:name="_Toc185672574"/>
      <w:r>
        <w:t xml:space="preserve">Figure </w:t>
      </w:r>
      <w:r>
        <w:rPr>
          <w:noProof/>
        </w:rPr>
        <w:fldChar w:fldCharType="begin"/>
      </w:r>
      <w:r>
        <w:rPr>
          <w:noProof/>
        </w:rPr>
        <w:instrText xml:space="preserve"> SEQ Figure \* ARABIC </w:instrText>
      </w:r>
      <w:r>
        <w:rPr>
          <w:noProof/>
        </w:rPr>
        <w:fldChar w:fldCharType="separate"/>
      </w:r>
      <w:r w:rsidR="00D3243C">
        <w:rPr>
          <w:noProof/>
        </w:rPr>
        <w:t>1</w:t>
      </w:r>
      <w:r>
        <w:rPr>
          <w:noProof/>
        </w:rPr>
        <w:fldChar w:fldCharType="end"/>
      </w:r>
      <w:r>
        <w:t xml:space="preserve"> : Schéma de l’architecture globale de la plateforme </w:t>
      </w:r>
      <w:bookmarkEnd w:id="54"/>
      <w:r w:rsidR="00D3243C">
        <w:t>CUY SREC</w:t>
      </w:r>
      <w:bookmarkEnd w:id="55"/>
    </w:p>
    <w:p w14:paraId="757B8F50" w14:textId="77777777" w:rsidR="00BA0722" w:rsidRDefault="00BA0722" w:rsidP="00463022">
      <w:pPr>
        <w:pStyle w:val="Titre2"/>
      </w:pPr>
      <w:bookmarkStart w:id="56" w:name="_Toc488920997"/>
      <w:bookmarkStart w:id="57" w:name="_Toc157681456"/>
      <w:bookmarkStart w:id="58" w:name="_Toc185672542"/>
      <w:r>
        <w:t>Cadre standard d’élaboration de l'architecture</w:t>
      </w:r>
      <w:bookmarkEnd w:id="56"/>
      <w:r>
        <w:t xml:space="preserve"> : Principes d’architecture </w:t>
      </w:r>
      <w:r w:rsidRPr="004D527C">
        <w:t>logicielle</w:t>
      </w:r>
      <w:bookmarkEnd w:id="57"/>
      <w:bookmarkEnd w:id="58"/>
    </w:p>
    <w:p w14:paraId="2035F6F0" w14:textId="77777777" w:rsidR="00BA0722" w:rsidRDefault="00BA0722" w:rsidP="00BA0722">
      <w:pPr>
        <w:ind w:firstLine="360"/>
      </w:pPr>
      <w:r>
        <w:t>Ce chapitre répertorie les éléments à la base des orientations d’architecture, en termes de principes d’architecture (ingénierie), mais surtout du point de vue fonctionnel.</w:t>
      </w:r>
    </w:p>
    <w:p w14:paraId="514F06DD" w14:textId="77777777" w:rsidR="00BA0722" w:rsidRDefault="00BA0722" w:rsidP="001B5C5C">
      <w:pPr>
        <w:pStyle w:val="Paragraphedeliste"/>
        <w:numPr>
          <w:ilvl w:val="0"/>
          <w:numId w:val="8"/>
        </w:numPr>
      </w:pPr>
      <w:r w:rsidRPr="00085672">
        <w:rPr>
          <w:b/>
        </w:rPr>
        <w:t>L’adéquation fonctionnelle</w:t>
      </w:r>
      <w:r>
        <w:t> : une architecture doit répondre avant tout à un besoin fonctionnel donné, qui va guider les principaux choix et la structure. Les cas d’utilisation, ainsi que les principales contraintes fonctionnelles présentées dans le document de spécifications fonctionnelles, synthétisent le besoin fonctionnel déterminant les choix d’architecture</w:t>
      </w:r>
      <w:ins w:id="59" w:author="Ange NGUEWOU" w:date="2024-12-23T12:19:00Z">
        <w:r w:rsidR="00CE1C2C">
          <w:t> ;</w:t>
        </w:r>
      </w:ins>
      <w:del w:id="60" w:author="Ange NGUEWOU" w:date="2024-12-23T12:19:00Z">
        <w:r w:rsidDel="00CE1C2C">
          <w:delText>.</w:delText>
        </w:r>
      </w:del>
    </w:p>
    <w:p w14:paraId="5FC73688" w14:textId="77777777" w:rsidR="00BA0722" w:rsidRPr="0099245E" w:rsidRDefault="00BA0722" w:rsidP="001B5C5C">
      <w:pPr>
        <w:pStyle w:val="Paragraphedeliste"/>
        <w:numPr>
          <w:ilvl w:val="0"/>
          <w:numId w:val="14"/>
        </w:numPr>
        <w:rPr>
          <w:b/>
        </w:rPr>
      </w:pPr>
      <w:r w:rsidRPr="00274897">
        <w:rPr>
          <w:b/>
        </w:rPr>
        <w:t>Modularité</w:t>
      </w:r>
      <w:r>
        <w:t> : le système doit être modulaire afin de maîtriser sa conception initiale et sa maintenance par la suite</w:t>
      </w:r>
      <w:ins w:id="61" w:author="Ange NGUEWOU" w:date="2024-12-23T12:19:00Z">
        <w:r w:rsidR="00CE1C2C">
          <w:t> ;</w:t>
        </w:r>
      </w:ins>
      <w:del w:id="62" w:author="Ange NGUEWOU" w:date="2024-12-23T12:19:00Z">
        <w:r w:rsidDel="00CE1C2C">
          <w:delText>.</w:delText>
        </w:r>
      </w:del>
    </w:p>
    <w:p w14:paraId="7883EEF9" w14:textId="77777777" w:rsidR="00BA0722" w:rsidRPr="00274897" w:rsidRDefault="00BA0722" w:rsidP="001B5C5C">
      <w:pPr>
        <w:pStyle w:val="Paragraphedeliste"/>
        <w:numPr>
          <w:ilvl w:val="0"/>
          <w:numId w:val="14"/>
        </w:numPr>
        <w:rPr>
          <w:b/>
        </w:rPr>
      </w:pPr>
      <w:r w:rsidRPr="00274897">
        <w:rPr>
          <w:b/>
        </w:rPr>
        <w:t>Applications de standards</w:t>
      </w:r>
      <w:r>
        <w:t xml:space="preserve"> : les spécifications du système doivent être basées sur des standards techniques existants ou sur des solutions standard incluant : </w:t>
      </w:r>
    </w:p>
    <w:p w14:paraId="7873B20D" w14:textId="77777777" w:rsidR="00BA0722" w:rsidRPr="00274897" w:rsidRDefault="00BA0722" w:rsidP="001B5C5C">
      <w:pPr>
        <w:pStyle w:val="Paragraphedeliste"/>
        <w:numPr>
          <w:ilvl w:val="1"/>
          <w:numId w:val="14"/>
        </w:numPr>
        <w:rPr>
          <w:b/>
        </w:rPr>
      </w:pPr>
      <w:r>
        <w:t xml:space="preserve">protocoles de communication (http, https) ; </w:t>
      </w:r>
    </w:p>
    <w:p w14:paraId="098296A2" w14:textId="77777777" w:rsidR="00BA0722" w:rsidRPr="00274897" w:rsidRDefault="00BA0722" w:rsidP="001B5C5C">
      <w:pPr>
        <w:pStyle w:val="Paragraphedeliste"/>
        <w:numPr>
          <w:ilvl w:val="1"/>
          <w:numId w:val="14"/>
        </w:numPr>
        <w:rPr>
          <w:b/>
        </w:rPr>
      </w:pPr>
      <w:r>
        <w:t>spécification des interfaces de services (</w:t>
      </w:r>
      <w:proofErr w:type="spellStart"/>
      <w:r w:rsidR="00D3243C">
        <w:t>React</w:t>
      </w:r>
      <w:proofErr w:type="spellEnd"/>
      <w:r>
        <w:t>)</w:t>
      </w:r>
      <w:del w:id="63" w:author="Ange NGUEWOU" w:date="2024-12-23T12:19:00Z">
        <w:r w:rsidDel="00CE1C2C">
          <w:delText>)</w:delText>
        </w:r>
      </w:del>
      <w:r>
        <w:t xml:space="preserve"> ;</w:t>
      </w:r>
    </w:p>
    <w:p w14:paraId="71D98CB5" w14:textId="77777777" w:rsidR="00BA0722" w:rsidRPr="00274897" w:rsidRDefault="00BA0722" w:rsidP="001B5C5C">
      <w:pPr>
        <w:pStyle w:val="Paragraphedeliste"/>
        <w:numPr>
          <w:ilvl w:val="1"/>
          <w:numId w:val="14"/>
        </w:numPr>
        <w:rPr>
          <w:b/>
        </w:rPr>
      </w:pPr>
      <w:r>
        <w:lastRenderedPageBreak/>
        <w:t xml:space="preserve">formats de représentation externe des données </w:t>
      </w:r>
      <w:del w:id="64" w:author="Ange NGUEWOU" w:date="2024-12-23T12:19:00Z">
        <w:r w:rsidDel="00CE1C2C">
          <w:delText>( JSON</w:delText>
        </w:r>
      </w:del>
      <w:ins w:id="65" w:author="Ange NGUEWOU" w:date="2024-12-23T12:19:00Z">
        <w:r w:rsidR="00CE1C2C">
          <w:t>(JSON</w:t>
        </w:r>
      </w:ins>
      <w:r>
        <w:t>) ;</w:t>
      </w:r>
    </w:p>
    <w:p w14:paraId="41F7DD03" w14:textId="77777777" w:rsidR="00BA0722" w:rsidRPr="00274897" w:rsidRDefault="00BA0722" w:rsidP="001B5C5C">
      <w:pPr>
        <w:pStyle w:val="Paragraphedeliste"/>
        <w:numPr>
          <w:ilvl w:val="1"/>
          <w:numId w:val="14"/>
        </w:numPr>
        <w:rPr>
          <w:b/>
        </w:rPr>
      </w:pPr>
      <w:r>
        <w:t>standards et solutions industrielles pour la partie reprise des données, incluant les services de formatage, récupération et d’enregistrement des données.</w:t>
      </w:r>
    </w:p>
    <w:p w14:paraId="5CE68D3C" w14:textId="77777777" w:rsidR="00BA0722" w:rsidRPr="00856DFE" w:rsidRDefault="00BA0722" w:rsidP="001B5C5C">
      <w:pPr>
        <w:pStyle w:val="Paragraphedeliste"/>
        <w:numPr>
          <w:ilvl w:val="0"/>
          <w:numId w:val="14"/>
        </w:numPr>
        <w:rPr>
          <w:b/>
        </w:rPr>
      </w:pPr>
      <w:r>
        <w:rPr>
          <w:b/>
        </w:rPr>
        <w:t>Orientation service </w:t>
      </w:r>
      <w:r>
        <w:t>: l’orientation service fait référence à l’architecture SOA (Architecture Orientée Service), devenue une orientation de fond des SI (Systèmes d’Information) actuels. Le futur système doit identifier une couche d’interaction de niveau service exposant ses fonctionnalités à ses propres modules (de présentation) et constituant également un point d’interopérabilité du système</w:t>
      </w:r>
      <w:ins w:id="66" w:author="Ange NGUEWOU" w:date="2024-12-23T12:21:00Z">
        <w:r w:rsidR="00CE1C2C">
          <w:t> ;</w:t>
        </w:r>
      </w:ins>
      <w:del w:id="67" w:author="Ange NGUEWOU" w:date="2024-12-23T12:21:00Z">
        <w:r w:rsidDel="00CE1C2C">
          <w:delText>.</w:delText>
        </w:r>
      </w:del>
    </w:p>
    <w:p w14:paraId="13C52C23" w14:textId="77777777" w:rsidR="00BA0722" w:rsidRPr="00856DFE" w:rsidRDefault="00BA0722" w:rsidP="001B5C5C">
      <w:pPr>
        <w:pStyle w:val="Paragraphedeliste"/>
        <w:numPr>
          <w:ilvl w:val="0"/>
          <w:numId w:val="14"/>
        </w:numPr>
        <w:rPr>
          <w:b/>
        </w:rPr>
      </w:pPr>
      <w:r w:rsidRPr="00856DFE">
        <w:rPr>
          <w:b/>
        </w:rPr>
        <w:t>Orientation composants</w:t>
      </w:r>
      <w:r>
        <w:rPr>
          <w:b/>
        </w:rPr>
        <w:t> </w:t>
      </w:r>
      <w:r>
        <w:t>: le système sera structuré sous la forme de composants, implémentés de manière standard en fonction de la plate-forme cible</w:t>
      </w:r>
      <w:ins w:id="68" w:author="Ange NGUEWOU" w:date="2024-12-23T12:22:00Z">
        <w:r w:rsidR="00CE1C2C">
          <w:t> ;</w:t>
        </w:r>
      </w:ins>
      <w:del w:id="69" w:author="Ange NGUEWOU" w:date="2024-12-23T12:22:00Z">
        <w:r w:rsidDel="00CE1C2C">
          <w:delText>.</w:delText>
        </w:r>
      </w:del>
    </w:p>
    <w:p w14:paraId="0E3AFF6D" w14:textId="77777777" w:rsidR="00BA0722" w:rsidRPr="00856DFE" w:rsidRDefault="00BA0722" w:rsidP="001B5C5C">
      <w:pPr>
        <w:pStyle w:val="Paragraphedeliste"/>
        <w:numPr>
          <w:ilvl w:val="0"/>
          <w:numId w:val="14"/>
        </w:numPr>
        <w:rPr>
          <w:b/>
        </w:rPr>
      </w:pPr>
      <w:r w:rsidRPr="00856DFE">
        <w:rPr>
          <w:b/>
        </w:rPr>
        <w:t>Intégration dans l’infrastructure</w:t>
      </w:r>
      <w:r>
        <w:rPr>
          <w:b/>
        </w:rPr>
        <w:t xml:space="preserve"> du</w:t>
      </w:r>
      <w:r w:rsidRPr="00856DFE">
        <w:rPr>
          <w:b/>
        </w:rPr>
        <w:t xml:space="preserve"> SI existante</w:t>
      </w:r>
      <w:r>
        <w:rPr>
          <w:b/>
        </w:rPr>
        <w:t> </w:t>
      </w:r>
      <w:r>
        <w:t xml:space="preserve">: la solution devra s’intégrer dans l’infrastructure </w:t>
      </w:r>
      <w:proofErr w:type="gramStart"/>
      <w:r>
        <w:t>du</w:t>
      </w:r>
      <w:proofErr w:type="gramEnd"/>
      <w:r>
        <w:t xml:space="preserve"> SI existante mise à jour</w:t>
      </w:r>
      <w:ins w:id="70" w:author="Ange NGUEWOU" w:date="2024-12-23T12:22:00Z">
        <w:r w:rsidR="00CE1C2C">
          <w:t> ;</w:t>
        </w:r>
      </w:ins>
      <w:del w:id="71" w:author="Ange NGUEWOU" w:date="2024-12-23T12:22:00Z">
        <w:r w:rsidDel="00CE1C2C">
          <w:delText>.</w:delText>
        </w:r>
      </w:del>
    </w:p>
    <w:p w14:paraId="0865C1BB" w14:textId="77777777" w:rsidR="00BA0722" w:rsidRPr="00856DFE" w:rsidRDefault="00BA0722" w:rsidP="001B5C5C">
      <w:pPr>
        <w:pStyle w:val="Paragraphedeliste"/>
        <w:numPr>
          <w:ilvl w:val="0"/>
          <w:numId w:val="14"/>
        </w:numPr>
        <w:rPr>
          <w:b/>
        </w:rPr>
      </w:pPr>
      <w:r w:rsidRPr="00856DFE">
        <w:rPr>
          <w:b/>
        </w:rPr>
        <w:t>Intégration dans l’infrastructure d’exploitation</w:t>
      </w:r>
      <w:r>
        <w:rPr>
          <w:b/>
        </w:rPr>
        <w:t> </w:t>
      </w:r>
      <w:r>
        <w:t>: l’architecture de déploiement doit s’intégrer et bénéficier de l’infrastructure mise à disposition par l’exploitant de la solution. Ceci inclut :</w:t>
      </w:r>
    </w:p>
    <w:p w14:paraId="42C5E133" w14:textId="77777777" w:rsidR="00BA0722" w:rsidRPr="00856DFE" w:rsidRDefault="00BA0722" w:rsidP="001B5C5C">
      <w:pPr>
        <w:pStyle w:val="Paragraphedeliste"/>
        <w:numPr>
          <w:ilvl w:val="1"/>
          <w:numId w:val="14"/>
        </w:numPr>
        <w:rPr>
          <w:b/>
        </w:rPr>
      </w:pPr>
      <w:r>
        <w:t>Un système de sauvegarde périodique de la base de données ;</w:t>
      </w:r>
    </w:p>
    <w:p w14:paraId="3C5D3932" w14:textId="77777777" w:rsidR="00BA0722" w:rsidRPr="00856DFE" w:rsidRDefault="00BA0722" w:rsidP="001B5C5C">
      <w:pPr>
        <w:pStyle w:val="Paragraphedeliste"/>
        <w:numPr>
          <w:ilvl w:val="1"/>
          <w:numId w:val="14"/>
        </w:numPr>
        <w:rPr>
          <w:b/>
        </w:rPr>
      </w:pPr>
      <w:r>
        <w:t>Les systèmes de surveillance d’applications ;</w:t>
      </w:r>
    </w:p>
    <w:p w14:paraId="5F67FA92" w14:textId="77777777" w:rsidR="00BA0722" w:rsidRPr="00CE1C2C" w:rsidRDefault="00BA0722" w:rsidP="001B5C5C">
      <w:pPr>
        <w:pStyle w:val="Paragraphedeliste"/>
        <w:numPr>
          <w:ilvl w:val="1"/>
          <w:numId w:val="14"/>
        </w:numPr>
        <w:rPr>
          <w:ins w:id="72" w:author="Ange NGUEWOU" w:date="2024-12-23T12:22:00Z"/>
          <w:b/>
          <w:rPrChange w:id="73" w:author="Ange NGUEWOU" w:date="2024-12-23T12:22:00Z">
            <w:rPr>
              <w:ins w:id="74" w:author="Ange NGUEWOU" w:date="2024-12-23T12:22:00Z"/>
            </w:rPr>
          </w:rPrChange>
        </w:rPr>
      </w:pPr>
      <w:r>
        <w:t xml:space="preserve">l’infrastructure réseau. </w:t>
      </w:r>
    </w:p>
    <w:p w14:paraId="330490DA" w14:textId="77777777" w:rsidR="00CE1C2C" w:rsidRDefault="00CE1C2C">
      <w:pPr>
        <w:spacing w:after="160" w:line="259" w:lineRule="auto"/>
        <w:jc w:val="left"/>
        <w:rPr>
          <w:ins w:id="75" w:author="Ange NGUEWOU" w:date="2024-12-23T12:22:00Z"/>
        </w:rPr>
      </w:pPr>
      <w:ins w:id="76" w:author="Ange NGUEWOU" w:date="2024-12-23T12:22:00Z">
        <w:r>
          <w:br w:type="page"/>
        </w:r>
      </w:ins>
    </w:p>
    <w:p w14:paraId="5135BE8E" w14:textId="77777777" w:rsidR="00CE1C2C" w:rsidRPr="003D4926" w:rsidRDefault="00CE1C2C">
      <w:pPr>
        <w:pStyle w:val="Paragraphedeliste"/>
        <w:ind w:left="1440"/>
        <w:rPr>
          <w:b/>
        </w:rPr>
        <w:pPrChange w:id="77" w:author="Ange NGUEWOU" w:date="2024-12-23T12:22:00Z">
          <w:pPr>
            <w:pStyle w:val="Paragraphedeliste"/>
            <w:numPr>
              <w:ilvl w:val="1"/>
              <w:numId w:val="14"/>
            </w:numPr>
            <w:ind w:left="1440" w:hanging="360"/>
          </w:pPr>
        </w:pPrChange>
      </w:pPr>
    </w:p>
    <w:p w14:paraId="15DC32BE" w14:textId="77777777" w:rsidR="00BA0722" w:rsidRDefault="00BA0722" w:rsidP="00BA0722">
      <w:pPr>
        <w:pStyle w:val="Titre1"/>
        <w:numPr>
          <w:ilvl w:val="0"/>
          <w:numId w:val="1"/>
        </w:numPr>
        <w:spacing w:line="360" w:lineRule="auto"/>
        <w:jc w:val="left"/>
      </w:pPr>
      <w:bookmarkStart w:id="78" w:name="_Toc488920999"/>
      <w:bookmarkStart w:id="79" w:name="_Toc157681457"/>
      <w:bookmarkStart w:id="80" w:name="_Toc185672543"/>
      <w:r w:rsidRPr="00BE2B36">
        <w:t>A</w:t>
      </w:r>
      <w:r>
        <w:t>RCHITECTURE TECHNIQUE DES DONNEES</w:t>
      </w:r>
      <w:bookmarkEnd w:id="78"/>
      <w:bookmarkEnd w:id="79"/>
      <w:bookmarkEnd w:id="80"/>
    </w:p>
    <w:p w14:paraId="3B935EBE" w14:textId="77777777" w:rsidR="00BA0722" w:rsidRPr="0055436B" w:rsidRDefault="00BA0722" w:rsidP="00463022">
      <w:pPr>
        <w:pStyle w:val="Titre2"/>
      </w:pPr>
      <w:bookmarkStart w:id="81" w:name="_Toc153287824"/>
      <w:bookmarkStart w:id="82" w:name="_Toc157681458"/>
      <w:bookmarkStart w:id="83" w:name="_Toc185672544"/>
      <w:r w:rsidRPr="0055436B">
        <w:t>Description des fonctions de l’application</w:t>
      </w:r>
      <w:bookmarkEnd w:id="81"/>
      <w:bookmarkEnd w:id="82"/>
      <w:bookmarkEnd w:id="83"/>
    </w:p>
    <w:p w14:paraId="1FA66FF3" w14:textId="77777777" w:rsidR="00BA0722" w:rsidRPr="0055436B" w:rsidRDefault="00BA0722" w:rsidP="00BA0722">
      <w:pPr>
        <w:pStyle w:val="Titre3"/>
        <w:numPr>
          <w:ilvl w:val="2"/>
          <w:numId w:val="1"/>
        </w:numPr>
      </w:pPr>
      <w:r w:rsidRPr="0055436B">
        <w:t> </w:t>
      </w:r>
      <w:bookmarkStart w:id="84" w:name="_Toc153287825"/>
      <w:bookmarkStart w:id="85" w:name="_Toc157681459"/>
      <w:bookmarkStart w:id="86" w:name="_Toc185672545"/>
      <w:r w:rsidRPr="0055436B">
        <w:t>Module de collecte</w:t>
      </w:r>
      <w:bookmarkEnd w:id="84"/>
      <w:bookmarkEnd w:id="85"/>
      <w:bookmarkEnd w:id="86"/>
    </w:p>
    <w:p w14:paraId="4F217759" w14:textId="77777777" w:rsidR="00BA0722" w:rsidRPr="006F1DAD" w:rsidRDefault="00BA0722" w:rsidP="00BA0722">
      <w:pPr>
        <w:spacing w:before="100" w:beforeAutospacing="1" w:after="100" w:afterAutospacing="1"/>
        <w:ind w:firstLine="360"/>
        <w:jc w:val="left"/>
        <w:rPr>
          <w:color w:val="252525"/>
          <w:lang w:eastAsia="fr-FR"/>
        </w:rPr>
      </w:pPr>
      <w:r w:rsidRPr="006F1DAD">
        <w:rPr>
          <w:color w:val="252525"/>
          <w:lang w:eastAsia="fr-FR"/>
        </w:rPr>
        <w:t>Ce module sera chargé de la récupération de l’ensemble des variables nécessaires au traitement ou au calcul des indicateurs, nous relevons l'ensemble des fonctions suivantes :</w:t>
      </w:r>
    </w:p>
    <w:p w14:paraId="51EC6267" w14:textId="77777777" w:rsidR="00BA0722" w:rsidRPr="006F1DAD" w:rsidRDefault="00BA0722" w:rsidP="001B5C5C">
      <w:pPr>
        <w:numPr>
          <w:ilvl w:val="0"/>
          <w:numId w:val="23"/>
        </w:numPr>
        <w:spacing w:before="100" w:beforeAutospacing="1" w:after="100" w:afterAutospacing="1"/>
        <w:jc w:val="left"/>
        <w:rPr>
          <w:color w:val="252525"/>
          <w:lang w:eastAsia="fr-FR"/>
        </w:rPr>
      </w:pPr>
      <w:r w:rsidRPr="006F1DAD">
        <w:rPr>
          <w:b/>
          <w:bCs/>
          <w:color w:val="252525"/>
          <w:lang w:eastAsia="fr-FR"/>
        </w:rPr>
        <w:t xml:space="preserve">Formulaire : </w:t>
      </w:r>
      <w:r w:rsidRPr="006F1DAD">
        <w:rPr>
          <w:color w:val="252525"/>
          <w:lang w:eastAsia="fr-FR"/>
        </w:rPr>
        <w:t>l’application fournira au sein de l’interface d’administration des formulaires capables de capter les informations sur les variables d’indicateurs, ces formulaires seront générés en fonction des différents niveaux d’agrégation et de la fréquence de collecte</w:t>
      </w:r>
      <w:ins w:id="87" w:author="Ange NGUEWOU" w:date="2024-12-23T12:23:00Z">
        <w:r w:rsidR="00E83417">
          <w:rPr>
            <w:color w:val="252525"/>
            <w:lang w:eastAsia="fr-FR"/>
          </w:rPr>
          <w:t> ;</w:t>
        </w:r>
      </w:ins>
      <w:del w:id="88" w:author="Ange NGUEWOU" w:date="2024-12-23T12:23:00Z">
        <w:r w:rsidRPr="006F1DAD" w:rsidDel="00E83417">
          <w:rPr>
            <w:color w:val="252525"/>
            <w:lang w:eastAsia="fr-FR"/>
          </w:rPr>
          <w:delText>.</w:delText>
        </w:r>
      </w:del>
    </w:p>
    <w:p w14:paraId="7487F7C9" w14:textId="77777777" w:rsidR="00BA0722" w:rsidRPr="006F1DAD" w:rsidRDefault="00BA0722" w:rsidP="001B5C5C">
      <w:pPr>
        <w:numPr>
          <w:ilvl w:val="0"/>
          <w:numId w:val="23"/>
        </w:numPr>
        <w:spacing w:before="100" w:beforeAutospacing="1" w:after="100" w:afterAutospacing="1"/>
        <w:jc w:val="left"/>
        <w:rPr>
          <w:color w:val="252525"/>
          <w:lang w:eastAsia="fr-FR"/>
        </w:rPr>
      </w:pPr>
      <w:r w:rsidRPr="39F5B17B">
        <w:rPr>
          <w:b/>
          <w:bCs/>
          <w:color w:val="252525"/>
          <w:lang w:eastAsia="fr-FR"/>
        </w:rPr>
        <w:t xml:space="preserve">Application </w:t>
      </w:r>
      <w:proofErr w:type="spellStart"/>
      <w:r w:rsidRPr="39F5B17B">
        <w:rPr>
          <w:b/>
          <w:bCs/>
          <w:color w:val="252525"/>
          <w:lang w:eastAsia="fr-FR"/>
        </w:rPr>
        <w:t>Programming</w:t>
      </w:r>
      <w:proofErr w:type="spellEnd"/>
      <w:r w:rsidRPr="39F5B17B">
        <w:rPr>
          <w:b/>
          <w:bCs/>
          <w:color w:val="252525"/>
          <w:lang w:eastAsia="fr-FR"/>
        </w:rPr>
        <w:t xml:space="preserve"> Interface (API) </w:t>
      </w:r>
      <w:r w:rsidRPr="39F5B17B">
        <w:rPr>
          <w:color w:val="252525"/>
          <w:lang w:eastAsia="fr-FR"/>
        </w:rPr>
        <w:t xml:space="preserve">: le web service sera utilisé afin d’offrir aux autres systèmes ou plateformes des </w:t>
      </w:r>
      <w:proofErr w:type="spellStart"/>
      <w:proofErr w:type="gramStart"/>
      <w:r w:rsidRPr="39F5B17B">
        <w:rPr>
          <w:color w:val="252525"/>
          <w:lang w:eastAsia="fr-FR"/>
        </w:rPr>
        <w:t>end</w:t>
      </w:r>
      <w:proofErr w:type="gramEnd"/>
      <w:del w:id="89" w:author="Ange NGUEWOU" w:date="2024-12-23T12:23:00Z">
        <w:r w:rsidRPr="39F5B17B" w:rsidDel="00E83417">
          <w:rPr>
            <w:color w:val="252525"/>
            <w:lang w:eastAsia="fr-FR"/>
          </w:rPr>
          <w:delText xml:space="preserve">s </w:delText>
        </w:r>
      </w:del>
      <w:r w:rsidRPr="39F5B17B">
        <w:rPr>
          <w:color w:val="252525"/>
          <w:lang w:eastAsia="fr-FR"/>
        </w:rPr>
        <w:t>points</w:t>
      </w:r>
      <w:proofErr w:type="spellEnd"/>
      <w:r w:rsidRPr="39F5B17B">
        <w:rPr>
          <w:color w:val="252525"/>
          <w:lang w:eastAsia="fr-FR"/>
        </w:rPr>
        <w:t xml:space="preserve"> de transfert de données, la réalisation de cette fonctionnalité dépend grandement de l'étude des systèmes ou plateformes existantes</w:t>
      </w:r>
      <w:ins w:id="90" w:author="Ange NGUEWOU" w:date="2024-12-23T12:23:00Z">
        <w:r w:rsidR="00E83417">
          <w:rPr>
            <w:color w:val="252525"/>
            <w:lang w:eastAsia="fr-FR"/>
          </w:rPr>
          <w:t> ;</w:t>
        </w:r>
      </w:ins>
      <w:del w:id="91" w:author="Ange NGUEWOU" w:date="2024-12-23T12:23:00Z">
        <w:r w:rsidRPr="39F5B17B" w:rsidDel="00E83417">
          <w:rPr>
            <w:color w:val="252525"/>
            <w:lang w:eastAsia="fr-FR"/>
          </w:rPr>
          <w:delText>.</w:delText>
        </w:r>
      </w:del>
    </w:p>
    <w:p w14:paraId="1F39C937" w14:textId="77777777" w:rsidR="00BA0722" w:rsidRPr="006F1DAD" w:rsidRDefault="00BA0722" w:rsidP="001B5C5C">
      <w:pPr>
        <w:numPr>
          <w:ilvl w:val="0"/>
          <w:numId w:val="23"/>
        </w:numPr>
        <w:spacing w:before="100" w:beforeAutospacing="1" w:after="100" w:afterAutospacing="1"/>
        <w:jc w:val="left"/>
        <w:rPr>
          <w:color w:val="252525"/>
          <w:lang w:eastAsia="fr-FR"/>
        </w:rPr>
      </w:pPr>
      <w:r w:rsidRPr="006F1DAD">
        <w:rPr>
          <w:b/>
          <w:bCs/>
          <w:color w:val="252525"/>
          <w:lang w:eastAsia="fr-FR"/>
        </w:rPr>
        <w:t xml:space="preserve">Import de données : </w:t>
      </w:r>
      <w:r w:rsidRPr="006F1DAD">
        <w:rPr>
          <w:color w:val="252525"/>
          <w:lang w:eastAsia="fr-FR"/>
        </w:rPr>
        <w:t>il sera question de préciser ici le format et le type de fichier (</w:t>
      </w:r>
      <w:proofErr w:type="spellStart"/>
      <w:r w:rsidRPr="006F1DAD">
        <w:rPr>
          <w:color w:val="252525"/>
          <w:lang w:eastAsia="fr-FR"/>
        </w:rPr>
        <w:t>xml</w:t>
      </w:r>
      <w:proofErr w:type="spellEnd"/>
      <w:r w:rsidRPr="006F1DAD">
        <w:rPr>
          <w:color w:val="252525"/>
          <w:lang w:eastAsia="fr-FR"/>
        </w:rPr>
        <w:t xml:space="preserve">, </w:t>
      </w:r>
      <w:del w:id="92" w:author="Ange NGUEWOU" w:date="2024-12-23T12:24:00Z">
        <w:r w:rsidRPr="006F1DAD" w:rsidDel="00E83417">
          <w:rPr>
            <w:color w:val="252525"/>
            <w:lang w:eastAsia="fr-FR"/>
          </w:rPr>
          <w:delText>Json</w:delText>
        </w:r>
      </w:del>
      <w:ins w:id="93" w:author="Ange NGUEWOU" w:date="2024-12-23T12:24:00Z">
        <w:r w:rsidR="00E83417">
          <w:rPr>
            <w:color w:val="252525"/>
            <w:lang w:eastAsia="fr-FR"/>
          </w:rPr>
          <w:t>JSON</w:t>
        </w:r>
      </w:ins>
      <w:r w:rsidRPr="006F1DAD">
        <w:rPr>
          <w:color w:val="252525"/>
          <w:lang w:eastAsia="fr-FR"/>
        </w:rPr>
        <w:t>, CSV</w:t>
      </w:r>
      <w:r w:rsidR="00463022">
        <w:rPr>
          <w:color w:val="252525"/>
          <w:lang w:eastAsia="fr-FR"/>
        </w:rPr>
        <w:t xml:space="preserve">, </w:t>
      </w:r>
      <w:proofErr w:type="spellStart"/>
      <w:r w:rsidR="00463022">
        <w:rPr>
          <w:color w:val="252525"/>
          <w:lang w:eastAsia="fr-FR"/>
        </w:rPr>
        <w:t>shp</w:t>
      </w:r>
      <w:proofErr w:type="spellEnd"/>
      <w:r w:rsidR="00463022">
        <w:rPr>
          <w:color w:val="252525"/>
          <w:lang w:eastAsia="fr-FR"/>
        </w:rPr>
        <w:t xml:space="preserve"> pour les données géographiques</w:t>
      </w:r>
      <w:r w:rsidRPr="006F1DAD">
        <w:rPr>
          <w:color w:val="252525"/>
          <w:lang w:eastAsia="fr-FR"/>
        </w:rPr>
        <w:t>) à l’import.</w:t>
      </w:r>
    </w:p>
    <w:p w14:paraId="06E90BBD" w14:textId="7FD6FFDA" w:rsidR="00BA0722" w:rsidDel="00AB706B" w:rsidRDefault="00BA0722" w:rsidP="00463022">
      <w:pPr>
        <w:pStyle w:val="Titre2"/>
        <w:rPr>
          <w:del w:id="94" w:author="Freidy BEFOLO" w:date="2024-12-26T11:53:00Z"/>
        </w:rPr>
      </w:pPr>
      <w:bookmarkStart w:id="95" w:name="_Toc488921001"/>
      <w:bookmarkStart w:id="96" w:name="_Toc157681466"/>
      <w:bookmarkStart w:id="97" w:name="_Toc185672546"/>
      <w:del w:id="98" w:author="Freidy BEFOLO" w:date="2024-12-26T11:53:00Z">
        <w:r w:rsidDel="00AB706B">
          <w:delText>Modèle conceptuel des données</w:delText>
        </w:r>
        <w:bookmarkEnd w:id="95"/>
        <w:bookmarkEnd w:id="96"/>
        <w:bookmarkEnd w:id="97"/>
      </w:del>
    </w:p>
    <w:p w14:paraId="35741373" w14:textId="5EBC58F2" w:rsidR="00BA0722" w:rsidDel="00AB706B" w:rsidRDefault="00BA0722" w:rsidP="00BA0722">
      <w:pPr>
        <w:ind w:firstLine="558"/>
        <w:rPr>
          <w:del w:id="99" w:author="Freidy BEFOLO" w:date="2024-12-26T11:53:00Z"/>
          <w:lang w:eastAsia="fr-FR"/>
        </w:rPr>
      </w:pPr>
      <w:del w:id="100" w:author="Freidy BEFOLO" w:date="2024-12-26T11:53:00Z">
        <w:r w:rsidDel="00AB706B">
          <w:rPr>
            <w:lang w:eastAsia="fr-FR"/>
          </w:rPr>
          <w:delText>Le modèle suivant représenté par le diagramme de classes UML, présente les données du système regroupées dans des entités et leurs relations.</w:delText>
        </w:r>
      </w:del>
    </w:p>
    <w:p w14:paraId="411AE8B0" w14:textId="60CBB4E2" w:rsidR="00BA0722" w:rsidDel="00AB706B" w:rsidRDefault="00566025" w:rsidP="00BA0722">
      <w:pPr>
        <w:keepNext/>
        <w:rPr>
          <w:del w:id="101" w:author="Freidy BEFOLO" w:date="2024-12-26T11:53:00Z"/>
        </w:rPr>
      </w:pPr>
      <w:del w:id="102" w:author="Freidy BEFOLO" w:date="2024-12-26T11:53:00Z">
        <w:r w:rsidDel="00AB706B">
          <w:rPr>
            <w:noProof/>
            <w:lang w:eastAsia="fr-FR"/>
          </w:rPr>
          <w:drawing>
            <wp:inline distT="0" distB="0" distL="0" distR="0" wp14:anchorId="2CC55978" wp14:editId="597DEBAA">
              <wp:extent cx="6407785" cy="515620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7785" cy="5156200"/>
                      </a:xfrm>
                      <a:prstGeom prst="rect">
                        <a:avLst/>
                      </a:prstGeom>
                    </pic:spPr>
                  </pic:pic>
                </a:graphicData>
              </a:graphic>
            </wp:inline>
          </w:drawing>
        </w:r>
      </w:del>
    </w:p>
    <w:p w14:paraId="405D6D79" w14:textId="7EFA196D" w:rsidR="00BA0722" w:rsidDel="00AB706B" w:rsidRDefault="00BA0722" w:rsidP="00BA0722">
      <w:pPr>
        <w:pStyle w:val="Lgende"/>
        <w:rPr>
          <w:del w:id="103" w:author="Freidy BEFOLO" w:date="2024-12-26T11:53:00Z"/>
        </w:rPr>
      </w:pPr>
      <w:bookmarkStart w:id="104" w:name="_Toc157681841"/>
      <w:bookmarkStart w:id="105" w:name="_Toc185672575"/>
      <w:del w:id="106" w:author="Freidy BEFOLO" w:date="2024-12-26T11:53:00Z">
        <w:r w:rsidDel="00AB706B">
          <w:delText xml:space="preserve">Figure </w:delText>
        </w:r>
        <w:r w:rsidDel="00AB706B">
          <w:rPr>
            <w:b w:val="0"/>
            <w:bCs w:val="0"/>
            <w:noProof/>
          </w:rPr>
          <w:fldChar w:fldCharType="begin"/>
        </w:r>
        <w:r w:rsidDel="00AB706B">
          <w:rPr>
            <w:noProof/>
          </w:rPr>
          <w:delInstrText xml:space="preserve"> SEQ Figure \* ARABIC </w:delInstrText>
        </w:r>
        <w:r w:rsidDel="00AB706B">
          <w:rPr>
            <w:b w:val="0"/>
            <w:bCs w:val="0"/>
            <w:noProof/>
          </w:rPr>
          <w:fldChar w:fldCharType="separate"/>
        </w:r>
        <w:r w:rsidR="00566025" w:rsidDel="00AB706B">
          <w:rPr>
            <w:noProof/>
          </w:rPr>
          <w:delText>2</w:delText>
        </w:r>
        <w:r w:rsidDel="00AB706B">
          <w:rPr>
            <w:b w:val="0"/>
            <w:bCs w:val="0"/>
            <w:noProof/>
          </w:rPr>
          <w:fldChar w:fldCharType="end"/>
        </w:r>
        <w:r w:rsidDel="00AB706B">
          <w:delText> :</w:delText>
        </w:r>
        <w:r w:rsidRPr="0024619B" w:rsidDel="00AB706B">
          <w:delText xml:space="preserve"> </w:delText>
        </w:r>
        <w:r w:rsidDel="00AB706B">
          <w:delText>Modèle conceptuel des données</w:delText>
        </w:r>
        <w:bookmarkEnd w:id="104"/>
        <w:bookmarkEnd w:id="105"/>
      </w:del>
    </w:p>
    <w:p w14:paraId="5B3D8403" w14:textId="7339BD53" w:rsidR="00BA0722" w:rsidRPr="00974D35" w:rsidDel="00AB706B" w:rsidRDefault="00BA0722">
      <w:pPr>
        <w:pStyle w:val="Lgende"/>
        <w:jc w:val="both"/>
        <w:rPr>
          <w:del w:id="107" w:author="Freidy BEFOLO" w:date="2024-12-26T11:53:00Z"/>
        </w:rPr>
        <w:pPrChange w:id="108" w:author="Freidy BEFOLO" w:date="2024-12-26T11:53:00Z">
          <w:pPr>
            <w:pStyle w:val="Lgende"/>
          </w:pPr>
        </w:pPrChange>
      </w:pPr>
    </w:p>
    <w:p w14:paraId="61FE44C0" w14:textId="77777777" w:rsidR="00BA0722" w:rsidRPr="00BE2B36" w:rsidRDefault="00BA0722" w:rsidP="00BA0722">
      <w:pPr>
        <w:pStyle w:val="Titre1"/>
        <w:numPr>
          <w:ilvl w:val="0"/>
          <w:numId w:val="1"/>
        </w:numPr>
        <w:spacing w:line="360" w:lineRule="auto"/>
        <w:jc w:val="left"/>
      </w:pPr>
      <w:bookmarkStart w:id="109" w:name="_Toc488921003"/>
      <w:bookmarkStart w:id="110" w:name="_Toc157681468"/>
      <w:bookmarkStart w:id="111" w:name="_Toc185672547"/>
      <w:r w:rsidRPr="00BE2B36">
        <w:t>A</w:t>
      </w:r>
      <w:r>
        <w:t>RCHITECTURE LOGICIELLE</w:t>
      </w:r>
      <w:bookmarkEnd w:id="109"/>
      <w:bookmarkEnd w:id="110"/>
      <w:bookmarkEnd w:id="111"/>
    </w:p>
    <w:p w14:paraId="72A05589" w14:textId="77777777" w:rsidR="00BA0722" w:rsidRPr="0055436B" w:rsidRDefault="00BA0722" w:rsidP="00BA0722">
      <w:pPr>
        <w:ind w:firstLine="432"/>
      </w:pPr>
      <w:r w:rsidRPr="0055436B">
        <w:t>Dans cette section du document, nous décrirons la structure et la conception de l’application à partir de ses spécifications fonctionnelles. Nous présenterons les concepts de découpage en couches, modules, composants et design patterns sur lesquels s’appuie l’architecture de l’application.</w:t>
      </w:r>
    </w:p>
    <w:p w14:paraId="0BFE562B" w14:textId="77777777" w:rsidR="00BA0722" w:rsidRPr="0055436B" w:rsidRDefault="00BA0722" w:rsidP="00BA0722">
      <w:pPr>
        <w:spacing w:line="240" w:lineRule="auto"/>
        <w:jc w:val="left"/>
      </w:pPr>
    </w:p>
    <w:p w14:paraId="373C6A97" w14:textId="77777777" w:rsidR="00BA0722" w:rsidRPr="0055436B" w:rsidRDefault="00BA0722" w:rsidP="00BA0722">
      <w:pPr>
        <w:pStyle w:val="Titre3"/>
        <w:numPr>
          <w:ilvl w:val="2"/>
          <w:numId w:val="1"/>
        </w:numPr>
        <w:ind w:left="709"/>
      </w:pPr>
      <w:bookmarkStart w:id="112" w:name="_Toc173831463"/>
      <w:bookmarkStart w:id="113" w:name="_Toc173833024"/>
      <w:bookmarkStart w:id="114" w:name="_Toc369257566"/>
      <w:bookmarkStart w:id="115" w:name="_Toc437848271"/>
      <w:bookmarkStart w:id="116" w:name="_Toc509578135"/>
      <w:bookmarkStart w:id="117" w:name="_Toc153287833"/>
      <w:bookmarkStart w:id="118" w:name="_Toc157681469"/>
      <w:bookmarkStart w:id="119" w:name="_Toc185672548"/>
      <w:r w:rsidRPr="0055436B">
        <w:t xml:space="preserve">Exigences techniques </w:t>
      </w:r>
      <w:bookmarkEnd w:id="112"/>
      <w:bookmarkEnd w:id="113"/>
      <w:bookmarkEnd w:id="114"/>
      <w:bookmarkEnd w:id="115"/>
      <w:r w:rsidRPr="0055436B">
        <w:t>d’architecture</w:t>
      </w:r>
      <w:bookmarkEnd w:id="116"/>
      <w:bookmarkEnd w:id="117"/>
      <w:bookmarkEnd w:id="118"/>
      <w:bookmarkEnd w:id="119"/>
    </w:p>
    <w:p w14:paraId="23D1FAD3" w14:textId="77777777" w:rsidR="00BA0722" w:rsidRPr="0055436B" w:rsidRDefault="00DD1CB0" w:rsidP="00566025">
      <w:pPr>
        <w:ind w:firstLine="708"/>
      </w:pPr>
      <w:r>
        <w:t>L</w:t>
      </w:r>
      <w:r w:rsidR="00BA0722" w:rsidRPr="0055436B">
        <w:t>es spécifications fonction</w:t>
      </w:r>
      <w:r w:rsidR="001B254F">
        <w:t xml:space="preserve">nelles et techniques </w:t>
      </w:r>
      <w:ins w:id="120" w:author="Ange NGUEWOU" w:date="2024-12-23T12:25:00Z">
        <w:r w:rsidR="00E83417">
          <w:t>d’</w:t>
        </w:r>
      </w:ins>
      <w:r w:rsidR="001B254F" w:rsidRPr="001B254F">
        <w:t>une application informatique sécurisée, modulaire et évolutive, permettant à la Communauté Urbaine de Yaoundé (CUY) de gérer de manière dématérialisée et centralisée l’ensemble de ses recettes fiscales issues de l’exploitation de son patrimoine foncier et immobilier</w:t>
      </w:r>
      <w:r w:rsidR="00BA0722" w:rsidRPr="0055436B">
        <w:t>.</w:t>
      </w:r>
    </w:p>
    <w:p w14:paraId="49902D92" w14:textId="77777777" w:rsidR="00BA0722" w:rsidRPr="00E62831" w:rsidRDefault="00BA0722" w:rsidP="00BA0722">
      <w:pPr>
        <w:pStyle w:val="Listepuce3"/>
        <w:spacing w:line="360" w:lineRule="auto"/>
        <w:rPr>
          <w:rFonts w:ascii="Candara" w:hAnsi="Candara"/>
          <w:lang w:bidi="ar-SA"/>
        </w:rPr>
      </w:pPr>
      <w:r w:rsidRPr="00E62831">
        <w:rPr>
          <w:rFonts w:ascii="Candara" w:hAnsi="Candara"/>
          <w:lang w:bidi="ar-SA"/>
        </w:rPr>
        <w:lastRenderedPageBreak/>
        <w:t xml:space="preserve">Échanger des données/informations entre des modules du </w:t>
      </w:r>
      <w:proofErr w:type="spellStart"/>
      <w:r w:rsidRPr="00E62831">
        <w:rPr>
          <w:rFonts w:ascii="Candara" w:hAnsi="Candara"/>
          <w:lang w:bidi="ar-SA"/>
        </w:rPr>
        <w:t>backend</w:t>
      </w:r>
      <w:proofErr w:type="spellEnd"/>
      <w:r w:rsidRPr="00E62831">
        <w:rPr>
          <w:rFonts w:ascii="Candara" w:hAnsi="Candara"/>
          <w:lang w:bidi="ar-SA"/>
        </w:rPr>
        <w:t xml:space="preserve"> et des consommateurs (autres modules du </w:t>
      </w:r>
      <w:proofErr w:type="spellStart"/>
      <w:r w:rsidRPr="00E62831">
        <w:rPr>
          <w:rFonts w:ascii="Candara" w:hAnsi="Candara"/>
          <w:lang w:bidi="ar-SA"/>
        </w:rPr>
        <w:t>backend</w:t>
      </w:r>
      <w:proofErr w:type="spellEnd"/>
      <w:r w:rsidRPr="00E62831">
        <w:rPr>
          <w:rFonts w:ascii="Candara" w:hAnsi="Candara"/>
          <w:lang w:bidi="ar-SA"/>
        </w:rPr>
        <w:t xml:space="preserve">, </w:t>
      </w:r>
      <w:proofErr w:type="spellStart"/>
      <w:r w:rsidRPr="00E62831">
        <w:rPr>
          <w:rFonts w:ascii="Candara" w:hAnsi="Candara"/>
          <w:lang w:bidi="ar-SA"/>
        </w:rPr>
        <w:t>frontend</w:t>
      </w:r>
      <w:proofErr w:type="spellEnd"/>
      <w:r w:rsidRPr="00E62831">
        <w:rPr>
          <w:rFonts w:ascii="Candara" w:hAnsi="Candara"/>
          <w:lang w:bidi="ar-SA"/>
        </w:rPr>
        <w:t>, consommateurs externes…) de ces données/informations. Le format privilégié est celui du REST HTTPS ;</w:t>
      </w:r>
    </w:p>
    <w:p w14:paraId="3B31075E" w14:textId="77777777" w:rsidR="00BA0722" w:rsidRPr="0055436B" w:rsidRDefault="00BA0722" w:rsidP="00BA0722">
      <w:pPr>
        <w:pStyle w:val="Listepuce3"/>
        <w:spacing w:line="360" w:lineRule="auto"/>
        <w:rPr>
          <w:rFonts w:ascii="Candara" w:hAnsi="Candara"/>
          <w:lang w:bidi="ar-SA"/>
        </w:rPr>
      </w:pPr>
      <w:r w:rsidRPr="0055436B">
        <w:rPr>
          <w:rFonts w:ascii="Candara" w:hAnsi="Candara"/>
          <w:lang w:bidi="ar-SA"/>
        </w:rPr>
        <w:t>S’adapter à la demande et répondre à des enjeux de charge (montée en charge dynamique des services et répartition de charge)</w:t>
      </w:r>
      <w:r>
        <w:rPr>
          <w:rFonts w:ascii="Candara" w:hAnsi="Candara"/>
          <w:lang w:bidi="ar-SA"/>
        </w:rPr>
        <w:t> ;</w:t>
      </w:r>
    </w:p>
    <w:p w14:paraId="62F46601" w14:textId="77777777" w:rsidR="00BA0722" w:rsidRPr="0055436B" w:rsidRDefault="00BA0722" w:rsidP="00BA0722">
      <w:pPr>
        <w:pStyle w:val="Listepuce3"/>
        <w:spacing w:line="360" w:lineRule="auto"/>
        <w:rPr>
          <w:rFonts w:ascii="Candara" w:hAnsi="Candara"/>
          <w:lang w:bidi="ar-SA"/>
        </w:rPr>
      </w:pPr>
      <w:r w:rsidRPr="0055436B">
        <w:rPr>
          <w:rFonts w:ascii="Candara" w:hAnsi="Candara"/>
          <w:lang w:bidi="ar-SA"/>
        </w:rPr>
        <w:t>Mettre à disposition de manière sécurisée des données, c'est-à-dire en respectant un système d'authentification, d'habilitations (droits). Ces phases de contrôles seront effectuées pour répondre aux exigences de sécurité e</w:t>
      </w:r>
      <w:r>
        <w:rPr>
          <w:rFonts w:ascii="Candara" w:hAnsi="Candara"/>
          <w:lang w:bidi="ar-SA"/>
        </w:rPr>
        <w:t>t de traçabilité fonctionnelles ;</w:t>
      </w:r>
    </w:p>
    <w:p w14:paraId="54FA31CB" w14:textId="77777777" w:rsidR="00BA0722" w:rsidRPr="00E62831" w:rsidRDefault="00BA0722" w:rsidP="00BA0722">
      <w:pPr>
        <w:pStyle w:val="Listepuce3"/>
        <w:spacing w:line="360" w:lineRule="auto"/>
        <w:rPr>
          <w:rFonts w:ascii="Candara" w:hAnsi="Candara"/>
          <w:lang w:bidi="ar-SA"/>
        </w:rPr>
      </w:pPr>
      <w:r w:rsidRPr="0055436B">
        <w:rPr>
          <w:rFonts w:ascii="Candara" w:hAnsi="Candara"/>
          <w:lang w:bidi="ar-SA"/>
        </w:rPr>
        <w:t>Consommation par des systèmes externes de la donnée à partir de la brique de diffusion et sera soumis</w:t>
      </w:r>
      <w:r>
        <w:rPr>
          <w:rFonts w:ascii="Candara" w:hAnsi="Candara"/>
          <w:lang w:bidi="ar-SA"/>
        </w:rPr>
        <w:t>e</w:t>
      </w:r>
      <w:r w:rsidRPr="0055436B">
        <w:rPr>
          <w:rFonts w:ascii="Candara" w:hAnsi="Candara"/>
          <w:lang w:bidi="ar-SA"/>
        </w:rPr>
        <w:t xml:space="preserve"> à la création d’un compte : La nécessité de tracer les actions et la vérification des droits impose de suivre le mode d’authentification de la plateforme.</w:t>
      </w:r>
    </w:p>
    <w:p w14:paraId="1D551523" w14:textId="77777777" w:rsidR="00BA0722" w:rsidRPr="00E62831" w:rsidRDefault="00BA0722" w:rsidP="00BA0722">
      <w:pPr>
        <w:pStyle w:val="Lgende"/>
        <w:rPr>
          <w:b w:val="0"/>
          <w:bCs w:val="0"/>
        </w:rPr>
      </w:pPr>
      <w:bookmarkStart w:id="121" w:name="_Toc157681847"/>
      <w:r>
        <w:t xml:space="preserve">Tableau </w:t>
      </w:r>
      <w:r w:rsidR="00AB706B">
        <w:rPr>
          <w:noProof/>
        </w:rPr>
        <w:fldChar w:fldCharType="begin"/>
      </w:r>
      <w:r w:rsidR="00AB706B">
        <w:rPr>
          <w:noProof/>
        </w:rPr>
        <w:instrText xml:space="preserve"> SEQ Tableau \* ARABIC </w:instrText>
      </w:r>
      <w:r w:rsidR="00AB706B">
        <w:rPr>
          <w:noProof/>
        </w:rPr>
        <w:fldChar w:fldCharType="separate"/>
      </w:r>
      <w:r w:rsidR="001B254F">
        <w:rPr>
          <w:noProof/>
        </w:rPr>
        <w:t>1</w:t>
      </w:r>
      <w:r w:rsidR="00AB706B">
        <w:rPr>
          <w:noProof/>
        </w:rPr>
        <w:fldChar w:fldCharType="end"/>
      </w:r>
      <w:r>
        <w:t xml:space="preserve"> : </w:t>
      </w:r>
      <w:r w:rsidRPr="0055436B">
        <w:t>Exigences techniques d’architecture</w:t>
      </w:r>
      <w:bookmarkEnd w:id="121"/>
    </w:p>
    <w:tbl>
      <w:tblPr>
        <w:tblStyle w:val="TableauGrille3-Accentuation1"/>
        <w:tblW w:w="5003" w:type="pct"/>
        <w:tblLayout w:type="fixed"/>
        <w:tblLook w:val="0400" w:firstRow="0" w:lastRow="0" w:firstColumn="0" w:lastColumn="0" w:noHBand="0" w:noVBand="1"/>
      </w:tblPr>
      <w:tblGrid>
        <w:gridCol w:w="1250"/>
        <w:gridCol w:w="1245"/>
        <w:gridCol w:w="1618"/>
        <w:gridCol w:w="5974"/>
      </w:tblGrid>
      <w:tr w:rsidR="00BA0722" w:rsidRPr="0055436B" w14:paraId="30EB3E26" w14:textId="77777777" w:rsidTr="001F52DA">
        <w:trPr>
          <w:cnfStyle w:val="000000100000" w:firstRow="0" w:lastRow="0" w:firstColumn="0" w:lastColumn="0" w:oddVBand="0" w:evenVBand="0" w:oddHBand="1" w:evenHBand="0" w:firstRowFirstColumn="0" w:firstRowLastColumn="0" w:lastRowFirstColumn="0" w:lastRowLastColumn="0"/>
        </w:trPr>
        <w:tc>
          <w:tcPr>
            <w:tcW w:w="620" w:type="pct"/>
            <w:vAlign w:val="center"/>
          </w:tcPr>
          <w:p w14:paraId="641891C4" w14:textId="77777777" w:rsidR="00BA0722" w:rsidRPr="003E78EC" w:rsidRDefault="00BA0722" w:rsidP="001F52DA">
            <w:pPr>
              <w:keepNext/>
              <w:spacing w:line="240" w:lineRule="auto"/>
              <w:jc w:val="left"/>
              <w:rPr>
                <w:rFonts w:ascii="Candara" w:hAnsi="Candara"/>
                <w:b/>
                <w:bCs/>
                <w:szCs w:val="24"/>
                <w:lang w:eastAsia="fr-FR"/>
              </w:rPr>
            </w:pPr>
            <w:r w:rsidRPr="003E78EC">
              <w:rPr>
                <w:rFonts w:ascii="Candara" w:hAnsi="Candara"/>
                <w:b/>
                <w:bCs/>
                <w:szCs w:val="24"/>
                <w:lang w:eastAsia="fr-FR"/>
              </w:rPr>
              <w:t>N°</w:t>
            </w:r>
          </w:p>
          <w:p w14:paraId="1D9CF2EF" w14:textId="77777777" w:rsidR="00BA0722" w:rsidRPr="003E78EC" w:rsidRDefault="00BA0722" w:rsidP="001F52DA">
            <w:pPr>
              <w:keepNext/>
              <w:spacing w:line="240" w:lineRule="auto"/>
              <w:jc w:val="left"/>
              <w:rPr>
                <w:rFonts w:ascii="Candara" w:hAnsi="Candara"/>
                <w:b/>
                <w:bCs/>
                <w:szCs w:val="24"/>
                <w:lang w:eastAsia="fr-FR"/>
              </w:rPr>
            </w:pPr>
            <w:r w:rsidRPr="003E78EC">
              <w:rPr>
                <w:rFonts w:ascii="Candara" w:hAnsi="Candara"/>
                <w:b/>
                <w:bCs/>
                <w:szCs w:val="24"/>
                <w:lang w:eastAsia="fr-FR"/>
              </w:rPr>
              <w:t>Exigence</w:t>
            </w:r>
          </w:p>
        </w:tc>
        <w:tc>
          <w:tcPr>
            <w:tcW w:w="617" w:type="pct"/>
            <w:vAlign w:val="center"/>
          </w:tcPr>
          <w:p w14:paraId="29206F6D" w14:textId="77777777" w:rsidR="00BA0722" w:rsidRPr="003E78EC" w:rsidRDefault="00BA0722" w:rsidP="001F52DA">
            <w:pPr>
              <w:keepNext/>
              <w:spacing w:line="240" w:lineRule="auto"/>
              <w:jc w:val="left"/>
              <w:rPr>
                <w:rFonts w:ascii="Candara" w:hAnsi="Candara"/>
                <w:b/>
                <w:bCs/>
                <w:szCs w:val="24"/>
                <w:lang w:eastAsia="fr-FR"/>
              </w:rPr>
            </w:pPr>
            <w:r w:rsidRPr="003E78EC">
              <w:rPr>
                <w:rFonts w:ascii="Candara" w:hAnsi="Candara"/>
                <w:b/>
                <w:bCs/>
                <w:szCs w:val="24"/>
                <w:lang w:eastAsia="fr-FR"/>
              </w:rPr>
              <w:t>Exigence technique</w:t>
            </w:r>
          </w:p>
        </w:tc>
        <w:tc>
          <w:tcPr>
            <w:tcW w:w="802" w:type="pct"/>
            <w:vAlign w:val="center"/>
          </w:tcPr>
          <w:p w14:paraId="5C5F6FB4" w14:textId="77777777" w:rsidR="00BA0722" w:rsidRPr="003E78EC" w:rsidRDefault="00BA0722" w:rsidP="001F52DA">
            <w:pPr>
              <w:keepNext/>
              <w:spacing w:line="240" w:lineRule="auto"/>
              <w:jc w:val="left"/>
              <w:rPr>
                <w:rFonts w:ascii="Candara" w:hAnsi="Candara"/>
                <w:b/>
                <w:bCs/>
                <w:szCs w:val="24"/>
                <w:lang w:eastAsia="fr-FR"/>
              </w:rPr>
            </w:pPr>
            <w:r w:rsidRPr="003E78EC">
              <w:rPr>
                <w:rFonts w:ascii="Candara" w:hAnsi="Candara"/>
                <w:b/>
                <w:bCs/>
                <w:szCs w:val="24"/>
                <w:lang w:eastAsia="fr-FR"/>
              </w:rPr>
              <w:t>Besoin exprimé</w:t>
            </w:r>
          </w:p>
        </w:tc>
        <w:tc>
          <w:tcPr>
            <w:tcW w:w="2962" w:type="pct"/>
            <w:vAlign w:val="center"/>
          </w:tcPr>
          <w:p w14:paraId="544D34B1" w14:textId="77777777" w:rsidR="00BA0722" w:rsidRPr="003E78EC" w:rsidRDefault="00BA0722" w:rsidP="001F52DA">
            <w:pPr>
              <w:keepNext/>
              <w:spacing w:line="240" w:lineRule="auto"/>
              <w:jc w:val="left"/>
              <w:rPr>
                <w:rFonts w:ascii="Candara" w:hAnsi="Candara"/>
                <w:b/>
                <w:bCs/>
                <w:szCs w:val="24"/>
                <w:lang w:eastAsia="fr-FR"/>
              </w:rPr>
            </w:pPr>
            <w:r w:rsidRPr="003E78EC">
              <w:rPr>
                <w:rFonts w:ascii="Candara" w:hAnsi="Candara"/>
                <w:b/>
                <w:bCs/>
                <w:szCs w:val="24"/>
                <w:lang w:eastAsia="fr-FR"/>
              </w:rPr>
              <w:t>Stratégie adoptée</w:t>
            </w:r>
          </w:p>
        </w:tc>
      </w:tr>
      <w:tr w:rsidR="00BA0722" w:rsidRPr="0055436B" w14:paraId="3A61E368" w14:textId="77777777" w:rsidTr="001F52DA">
        <w:trPr>
          <w:trHeight w:val="792"/>
        </w:trPr>
        <w:tc>
          <w:tcPr>
            <w:tcW w:w="620" w:type="pct"/>
            <w:vAlign w:val="center"/>
          </w:tcPr>
          <w:p w14:paraId="4BBBF518" w14:textId="77777777" w:rsidR="00BA0722" w:rsidRPr="0055436B" w:rsidRDefault="00BA0722" w:rsidP="001F52DA">
            <w:pPr>
              <w:spacing w:line="240" w:lineRule="auto"/>
              <w:jc w:val="left"/>
              <w:rPr>
                <w:rFonts w:ascii="Candara" w:hAnsi="Candara"/>
                <w:bCs/>
                <w:sz w:val="18"/>
                <w:szCs w:val="18"/>
                <w:lang w:eastAsia="fr-FR"/>
              </w:rPr>
            </w:pPr>
            <w:r w:rsidRPr="0055436B">
              <w:rPr>
                <w:rFonts w:ascii="Candara" w:hAnsi="Candara"/>
                <w:bCs/>
                <w:sz w:val="18"/>
                <w:szCs w:val="18"/>
                <w:lang w:eastAsia="fr-FR"/>
              </w:rPr>
              <w:t>01</w:t>
            </w:r>
          </w:p>
        </w:tc>
        <w:tc>
          <w:tcPr>
            <w:tcW w:w="617" w:type="pct"/>
            <w:vAlign w:val="center"/>
          </w:tcPr>
          <w:p w14:paraId="04B689E4" w14:textId="77777777" w:rsidR="00BA0722" w:rsidRPr="0055436B" w:rsidRDefault="00BA0722" w:rsidP="001F52DA">
            <w:pPr>
              <w:spacing w:line="240" w:lineRule="auto"/>
              <w:jc w:val="left"/>
              <w:rPr>
                <w:rFonts w:ascii="Candara" w:hAnsi="Candara"/>
                <w:bCs/>
                <w:sz w:val="20"/>
                <w:szCs w:val="20"/>
                <w:lang w:eastAsia="fr-FR"/>
              </w:rPr>
            </w:pPr>
            <w:r w:rsidRPr="0055436B">
              <w:rPr>
                <w:rFonts w:ascii="Candara" w:hAnsi="Candara"/>
                <w:bCs/>
                <w:sz w:val="20"/>
                <w:szCs w:val="20"/>
                <w:lang w:eastAsia="fr-FR"/>
              </w:rPr>
              <w:t>Disponibilité de l’application</w:t>
            </w:r>
          </w:p>
        </w:tc>
        <w:tc>
          <w:tcPr>
            <w:tcW w:w="802" w:type="pct"/>
            <w:vAlign w:val="center"/>
          </w:tcPr>
          <w:p w14:paraId="69D4A014" w14:textId="77777777" w:rsidR="00BA0722" w:rsidRPr="0055436B" w:rsidRDefault="00BA0722" w:rsidP="001F52DA">
            <w:pPr>
              <w:tabs>
                <w:tab w:val="left" w:pos="4380"/>
              </w:tabs>
              <w:jc w:val="left"/>
              <w:rPr>
                <w:rFonts w:ascii="Candara" w:hAnsi="Candara"/>
                <w:sz w:val="20"/>
                <w:szCs w:val="20"/>
              </w:rPr>
            </w:pPr>
            <w:r w:rsidRPr="0055436B">
              <w:rPr>
                <w:rFonts w:ascii="Candara" w:hAnsi="Candara"/>
                <w:bCs/>
                <w:sz w:val="20"/>
                <w:szCs w:val="20"/>
                <w:lang w:eastAsia="fr-FR"/>
              </w:rPr>
              <w:t>Application web moderne acc</w:t>
            </w:r>
            <w:r>
              <w:rPr>
                <w:rFonts w:ascii="Candara" w:hAnsi="Candara"/>
                <w:bCs/>
                <w:sz w:val="20"/>
                <w:szCs w:val="20"/>
                <w:lang w:eastAsia="fr-FR"/>
              </w:rPr>
              <w:t>essible via un intranet et via I</w:t>
            </w:r>
            <w:r w:rsidRPr="0055436B">
              <w:rPr>
                <w:rFonts w:ascii="Candara" w:hAnsi="Candara"/>
                <w:bCs/>
                <w:sz w:val="20"/>
                <w:szCs w:val="20"/>
                <w:lang w:eastAsia="fr-FR"/>
              </w:rPr>
              <w:t>nternet</w:t>
            </w:r>
          </w:p>
        </w:tc>
        <w:tc>
          <w:tcPr>
            <w:tcW w:w="2962" w:type="pct"/>
            <w:vAlign w:val="center"/>
          </w:tcPr>
          <w:p w14:paraId="1D0E1E92" w14:textId="77777777" w:rsidR="00BA0722" w:rsidRPr="0055436B" w:rsidRDefault="00BA0722" w:rsidP="001F52DA">
            <w:pPr>
              <w:tabs>
                <w:tab w:val="left" w:pos="4380"/>
              </w:tabs>
              <w:jc w:val="left"/>
              <w:rPr>
                <w:rFonts w:ascii="Candara" w:hAnsi="Candara"/>
                <w:sz w:val="20"/>
                <w:szCs w:val="20"/>
              </w:rPr>
            </w:pPr>
            <w:r w:rsidRPr="0055436B">
              <w:rPr>
                <w:rFonts w:ascii="Candara" w:hAnsi="Candara"/>
                <w:sz w:val="20"/>
                <w:szCs w:val="20"/>
              </w:rPr>
              <w:t>Toutes les fonctionnalités ne seront accessible</w:t>
            </w:r>
            <w:r>
              <w:rPr>
                <w:rFonts w:ascii="Candara" w:hAnsi="Candara"/>
                <w:sz w:val="20"/>
                <w:szCs w:val="20"/>
              </w:rPr>
              <w:t>s</w:t>
            </w:r>
            <w:r w:rsidRPr="0055436B">
              <w:rPr>
                <w:rFonts w:ascii="Candara" w:hAnsi="Candara"/>
                <w:sz w:val="20"/>
                <w:szCs w:val="20"/>
              </w:rPr>
              <w:t xml:space="preserve"> que par authentification via internet\intranet avec habilitation afin d’assurer une qualité de service optimale vis-à-vis de l’utilisateur final, une compatibilité avec les nouveaux standards du web, et une accessibilité à tout</w:t>
            </w:r>
            <w:r>
              <w:rPr>
                <w:rFonts w:ascii="Candara" w:hAnsi="Candara"/>
                <w:sz w:val="20"/>
                <w:szCs w:val="20"/>
              </w:rPr>
              <w:t>e</w:t>
            </w:r>
            <w:r w:rsidRPr="0055436B">
              <w:rPr>
                <w:rFonts w:ascii="Candara" w:hAnsi="Candara"/>
                <w:sz w:val="20"/>
                <w:szCs w:val="20"/>
              </w:rPr>
              <w:t xml:space="preserve"> heure (7j/7, 24/24).</w:t>
            </w:r>
          </w:p>
          <w:p w14:paraId="41B791D1" w14:textId="77777777" w:rsidR="00BA0722" w:rsidRPr="0055436B" w:rsidRDefault="00BA0722" w:rsidP="001F52DA">
            <w:pPr>
              <w:tabs>
                <w:tab w:val="left" w:pos="4380"/>
              </w:tabs>
              <w:jc w:val="left"/>
              <w:rPr>
                <w:rFonts w:ascii="Candara" w:hAnsi="Candara"/>
                <w:sz w:val="20"/>
                <w:szCs w:val="20"/>
              </w:rPr>
            </w:pPr>
            <w:r w:rsidRPr="0055436B">
              <w:rPr>
                <w:rFonts w:ascii="Candara" w:hAnsi="Candara"/>
                <w:sz w:val="20"/>
                <w:szCs w:val="20"/>
              </w:rPr>
              <w:t xml:space="preserve"> Le taux de disponibilité annuel de l’application obtenu est de 100%</w:t>
            </w:r>
          </w:p>
        </w:tc>
      </w:tr>
      <w:tr w:rsidR="00BA0722" w:rsidRPr="0055436B" w14:paraId="72D70951" w14:textId="77777777" w:rsidTr="001F52DA">
        <w:trPr>
          <w:cnfStyle w:val="000000100000" w:firstRow="0" w:lastRow="0" w:firstColumn="0" w:lastColumn="0" w:oddVBand="0" w:evenVBand="0" w:oddHBand="1" w:evenHBand="0" w:firstRowFirstColumn="0" w:firstRowLastColumn="0" w:lastRowFirstColumn="0" w:lastRowLastColumn="0"/>
          <w:trHeight w:val="887"/>
        </w:trPr>
        <w:tc>
          <w:tcPr>
            <w:tcW w:w="620" w:type="pct"/>
            <w:vMerge w:val="restart"/>
            <w:vAlign w:val="center"/>
          </w:tcPr>
          <w:p w14:paraId="585DD682" w14:textId="77777777" w:rsidR="00BA0722" w:rsidRPr="0055436B" w:rsidRDefault="00BA0722" w:rsidP="001F52DA">
            <w:pPr>
              <w:spacing w:line="240" w:lineRule="auto"/>
              <w:jc w:val="left"/>
              <w:rPr>
                <w:rFonts w:ascii="Candara" w:hAnsi="Candara"/>
                <w:bCs/>
                <w:sz w:val="18"/>
                <w:szCs w:val="18"/>
                <w:lang w:eastAsia="fr-FR"/>
              </w:rPr>
            </w:pPr>
            <w:r w:rsidRPr="0055436B">
              <w:rPr>
                <w:rFonts w:ascii="Candara" w:hAnsi="Candara"/>
                <w:bCs/>
                <w:sz w:val="18"/>
                <w:szCs w:val="18"/>
                <w:lang w:eastAsia="fr-FR"/>
              </w:rPr>
              <w:t>02</w:t>
            </w:r>
          </w:p>
        </w:tc>
        <w:tc>
          <w:tcPr>
            <w:tcW w:w="617" w:type="pct"/>
            <w:vMerge w:val="restart"/>
            <w:vAlign w:val="center"/>
          </w:tcPr>
          <w:p w14:paraId="22FB2F3E" w14:textId="77777777" w:rsidR="00BA0722" w:rsidRPr="0055436B" w:rsidRDefault="00BA0722" w:rsidP="001F52DA">
            <w:pPr>
              <w:pStyle w:val="Listeniveau1"/>
              <w:numPr>
                <w:ilvl w:val="0"/>
                <w:numId w:val="0"/>
              </w:numPr>
              <w:jc w:val="left"/>
              <w:rPr>
                <w:rFonts w:ascii="Candara" w:hAnsi="Candara"/>
                <w:bCs/>
                <w:sz w:val="20"/>
                <w:szCs w:val="20"/>
                <w:lang w:eastAsia="fr-FR"/>
              </w:rPr>
            </w:pPr>
            <w:r w:rsidRPr="0055436B">
              <w:rPr>
                <w:rFonts w:ascii="Candara" w:hAnsi="Candara"/>
                <w:bCs/>
                <w:sz w:val="20"/>
                <w:szCs w:val="20"/>
                <w:lang w:eastAsia="fr-FR"/>
              </w:rPr>
              <w:t>Utilisabilité</w:t>
            </w:r>
          </w:p>
        </w:tc>
        <w:tc>
          <w:tcPr>
            <w:tcW w:w="802" w:type="pct"/>
            <w:vAlign w:val="center"/>
          </w:tcPr>
          <w:p w14:paraId="19501439" w14:textId="77777777" w:rsidR="00BA0722" w:rsidRPr="0055436B" w:rsidRDefault="00BA0722" w:rsidP="001F52DA">
            <w:pPr>
              <w:tabs>
                <w:tab w:val="left" w:pos="4380"/>
              </w:tabs>
              <w:jc w:val="left"/>
              <w:rPr>
                <w:rFonts w:ascii="Candara" w:hAnsi="Candara"/>
                <w:sz w:val="20"/>
                <w:szCs w:val="20"/>
                <w:lang w:eastAsia="fr-FR"/>
              </w:rPr>
            </w:pPr>
            <w:r w:rsidRPr="39F5B17B">
              <w:rPr>
                <w:rFonts w:ascii="Candara" w:hAnsi="Candara"/>
                <w:sz w:val="20"/>
                <w:szCs w:val="20"/>
                <w:lang w:eastAsia="fr-FR"/>
              </w:rPr>
              <w:t>Ergonomie conviviale, intuitive et accessible via les navigateurs les plus répandus</w:t>
            </w:r>
          </w:p>
        </w:tc>
        <w:tc>
          <w:tcPr>
            <w:tcW w:w="2962" w:type="pct"/>
            <w:vAlign w:val="center"/>
          </w:tcPr>
          <w:p w14:paraId="3024991D" w14:textId="77777777" w:rsidR="00BA0722" w:rsidRPr="0055436B" w:rsidRDefault="00BA0722" w:rsidP="001F52DA">
            <w:pPr>
              <w:tabs>
                <w:tab w:val="left" w:pos="4380"/>
              </w:tabs>
              <w:jc w:val="left"/>
              <w:rPr>
                <w:rFonts w:ascii="Candara" w:hAnsi="Candara"/>
                <w:sz w:val="20"/>
                <w:szCs w:val="20"/>
              </w:rPr>
            </w:pPr>
            <w:r w:rsidRPr="39F5B17B">
              <w:rPr>
                <w:rFonts w:ascii="Candara" w:hAnsi="Candara"/>
                <w:sz w:val="20"/>
                <w:szCs w:val="20"/>
              </w:rPr>
              <w:t>L’application devra proposer des écrans et des moyens d’interaction cohérents, proposer une charte graphique pour l’identité visuelle du site (police, couleurs, styles.), proposer des interfaces d’aide pour faciliter la compréhension de l’utilisation du système, et être compatible avec la plupart des navigateurs (dernières versions) : Chrome, Firefox, Opéra, Safari.</w:t>
            </w:r>
          </w:p>
          <w:p w14:paraId="0712AF2D" w14:textId="77777777" w:rsidR="00BA0722" w:rsidRPr="0055436B" w:rsidRDefault="00BA0722" w:rsidP="001F52DA">
            <w:pPr>
              <w:tabs>
                <w:tab w:val="left" w:pos="4380"/>
              </w:tabs>
              <w:jc w:val="left"/>
              <w:rPr>
                <w:rFonts w:ascii="Candara" w:hAnsi="Candara"/>
                <w:sz w:val="20"/>
                <w:szCs w:val="20"/>
              </w:rPr>
            </w:pPr>
            <w:r w:rsidRPr="0055436B">
              <w:rPr>
                <w:rFonts w:ascii="Candara" w:hAnsi="Candara"/>
                <w:sz w:val="20"/>
                <w:szCs w:val="20"/>
              </w:rPr>
              <w:t xml:space="preserve">Pour les traitements longs processus tels l’import des données, l’application devra permettre à l’utilisateur de visualiser la progression des traitements.  </w:t>
            </w:r>
          </w:p>
        </w:tc>
      </w:tr>
      <w:tr w:rsidR="00BA0722" w:rsidRPr="0055436B" w14:paraId="6EF0AF22" w14:textId="77777777" w:rsidTr="001F52DA">
        <w:trPr>
          <w:trHeight w:val="979"/>
        </w:trPr>
        <w:tc>
          <w:tcPr>
            <w:tcW w:w="620" w:type="pct"/>
            <w:vMerge/>
            <w:vAlign w:val="center"/>
          </w:tcPr>
          <w:p w14:paraId="3E8D5C91" w14:textId="77777777" w:rsidR="00BA0722" w:rsidRPr="0055436B" w:rsidRDefault="00BA0722" w:rsidP="001F52DA">
            <w:pPr>
              <w:spacing w:line="240" w:lineRule="auto"/>
              <w:jc w:val="left"/>
              <w:rPr>
                <w:rFonts w:ascii="Candara" w:hAnsi="Candara"/>
                <w:bCs/>
                <w:sz w:val="18"/>
                <w:szCs w:val="18"/>
                <w:lang w:eastAsia="fr-FR"/>
              </w:rPr>
            </w:pPr>
          </w:p>
        </w:tc>
        <w:tc>
          <w:tcPr>
            <w:tcW w:w="617" w:type="pct"/>
            <w:vMerge/>
            <w:vAlign w:val="center"/>
          </w:tcPr>
          <w:p w14:paraId="5024EF21" w14:textId="77777777" w:rsidR="00BA0722" w:rsidRPr="0055436B" w:rsidRDefault="00BA0722" w:rsidP="001F52DA">
            <w:pPr>
              <w:pStyle w:val="Listeniveau1"/>
              <w:numPr>
                <w:ilvl w:val="0"/>
                <w:numId w:val="0"/>
              </w:numPr>
              <w:jc w:val="left"/>
              <w:rPr>
                <w:rFonts w:ascii="Candara" w:hAnsi="Candara"/>
                <w:bCs/>
                <w:sz w:val="20"/>
                <w:szCs w:val="20"/>
                <w:lang w:eastAsia="fr-FR"/>
              </w:rPr>
            </w:pPr>
          </w:p>
        </w:tc>
        <w:tc>
          <w:tcPr>
            <w:tcW w:w="802" w:type="pct"/>
            <w:vAlign w:val="center"/>
          </w:tcPr>
          <w:p w14:paraId="33F6B7A1" w14:textId="77777777" w:rsidR="00BA0722" w:rsidRPr="0055436B" w:rsidRDefault="00BA0722" w:rsidP="001F52DA">
            <w:pPr>
              <w:tabs>
                <w:tab w:val="left" w:pos="4380"/>
              </w:tabs>
              <w:jc w:val="left"/>
              <w:rPr>
                <w:rFonts w:ascii="Candara" w:hAnsi="Candara"/>
                <w:bCs/>
                <w:sz w:val="20"/>
                <w:szCs w:val="20"/>
                <w:lang w:eastAsia="fr-FR"/>
              </w:rPr>
            </w:pPr>
            <w:r w:rsidRPr="0055436B">
              <w:rPr>
                <w:rFonts w:ascii="Candara" w:hAnsi="Candara"/>
                <w:bCs/>
                <w:sz w:val="20"/>
                <w:szCs w:val="20"/>
                <w:lang w:eastAsia="fr-FR"/>
              </w:rPr>
              <w:t>Responsive design</w:t>
            </w:r>
          </w:p>
        </w:tc>
        <w:tc>
          <w:tcPr>
            <w:tcW w:w="2962" w:type="pct"/>
            <w:vAlign w:val="center"/>
          </w:tcPr>
          <w:p w14:paraId="1AEF71E2" w14:textId="77777777" w:rsidR="00BA0722" w:rsidRPr="0055436B" w:rsidRDefault="00BA0722" w:rsidP="001F52DA">
            <w:pPr>
              <w:spacing w:line="240" w:lineRule="auto"/>
              <w:jc w:val="left"/>
              <w:rPr>
                <w:rFonts w:ascii="Candara" w:hAnsi="Candara"/>
                <w:sz w:val="20"/>
                <w:szCs w:val="20"/>
              </w:rPr>
            </w:pPr>
            <w:r w:rsidRPr="0055436B">
              <w:rPr>
                <w:rFonts w:ascii="Candara" w:hAnsi="Candara"/>
                <w:sz w:val="20"/>
                <w:szCs w:val="20"/>
              </w:rPr>
              <w:t>Pour assurer la mobilité d’utilisation</w:t>
            </w:r>
            <w:r>
              <w:rPr>
                <w:rFonts w:ascii="Candara" w:hAnsi="Candara"/>
                <w:sz w:val="20"/>
                <w:szCs w:val="20"/>
              </w:rPr>
              <w:t>,</w:t>
            </w:r>
            <w:r w:rsidRPr="0055436B">
              <w:rPr>
                <w:rFonts w:ascii="Candara" w:hAnsi="Candara"/>
                <w:sz w:val="20"/>
                <w:szCs w:val="20"/>
              </w:rPr>
              <w:t xml:space="preserve"> l’interface de l’application doit s’adapter automatiquement à tout type d’écran : ordinateur, tablette et smartphone.</w:t>
            </w:r>
          </w:p>
        </w:tc>
      </w:tr>
      <w:tr w:rsidR="00BA0722" w:rsidRPr="0055436B" w14:paraId="5A747FFE" w14:textId="77777777" w:rsidTr="001F52DA">
        <w:trPr>
          <w:cnfStyle w:val="000000100000" w:firstRow="0" w:lastRow="0" w:firstColumn="0" w:lastColumn="0" w:oddVBand="0" w:evenVBand="0" w:oddHBand="1" w:evenHBand="0" w:firstRowFirstColumn="0" w:firstRowLastColumn="0" w:lastRowFirstColumn="0" w:lastRowLastColumn="0"/>
        </w:trPr>
        <w:tc>
          <w:tcPr>
            <w:tcW w:w="620" w:type="pct"/>
            <w:vAlign w:val="center"/>
          </w:tcPr>
          <w:p w14:paraId="227BA8DC" w14:textId="77777777" w:rsidR="00BA0722" w:rsidRPr="0055436B" w:rsidRDefault="00BA0722" w:rsidP="001F52DA">
            <w:pPr>
              <w:spacing w:line="240" w:lineRule="auto"/>
              <w:jc w:val="left"/>
              <w:rPr>
                <w:rFonts w:ascii="Candara" w:hAnsi="Candara"/>
                <w:bCs/>
                <w:sz w:val="18"/>
                <w:szCs w:val="18"/>
                <w:lang w:eastAsia="fr-FR"/>
              </w:rPr>
            </w:pPr>
            <w:r w:rsidRPr="0055436B">
              <w:rPr>
                <w:rFonts w:ascii="Candara" w:hAnsi="Candara"/>
                <w:bCs/>
                <w:sz w:val="18"/>
                <w:szCs w:val="18"/>
                <w:lang w:eastAsia="fr-FR"/>
              </w:rPr>
              <w:t>03</w:t>
            </w:r>
          </w:p>
        </w:tc>
        <w:tc>
          <w:tcPr>
            <w:tcW w:w="617" w:type="pct"/>
            <w:vAlign w:val="center"/>
          </w:tcPr>
          <w:p w14:paraId="7D09BCFC" w14:textId="77777777" w:rsidR="00BA0722" w:rsidRPr="0055436B" w:rsidRDefault="00BA0722" w:rsidP="001F52DA">
            <w:pPr>
              <w:spacing w:line="240" w:lineRule="auto"/>
              <w:jc w:val="left"/>
              <w:rPr>
                <w:rFonts w:ascii="Candara" w:hAnsi="Candara"/>
                <w:bCs/>
                <w:sz w:val="20"/>
                <w:szCs w:val="20"/>
                <w:lang w:eastAsia="fr-FR"/>
              </w:rPr>
            </w:pPr>
            <w:r w:rsidRPr="0055436B">
              <w:rPr>
                <w:rFonts w:ascii="Candara" w:hAnsi="Candara"/>
                <w:bCs/>
                <w:sz w:val="20"/>
                <w:szCs w:val="20"/>
                <w:lang w:eastAsia="fr-FR"/>
              </w:rPr>
              <w:t>Performance</w:t>
            </w:r>
          </w:p>
        </w:tc>
        <w:tc>
          <w:tcPr>
            <w:tcW w:w="802" w:type="pct"/>
            <w:vAlign w:val="center"/>
          </w:tcPr>
          <w:p w14:paraId="79A4112B" w14:textId="77777777" w:rsidR="00BA0722" w:rsidRPr="0055436B" w:rsidRDefault="00BA0722" w:rsidP="001F52DA">
            <w:pPr>
              <w:spacing w:line="240" w:lineRule="auto"/>
              <w:jc w:val="left"/>
              <w:rPr>
                <w:rFonts w:ascii="Candara" w:hAnsi="Candara"/>
                <w:sz w:val="20"/>
                <w:szCs w:val="20"/>
              </w:rPr>
            </w:pPr>
            <w:r w:rsidRPr="0055436B">
              <w:rPr>
                <w:rFonts w:ascii="Candara" w:hAnsi="Candara"/>
                <w:bCs/>
                <w:sz w:val="20"/>
                <w:szCs w:val="20"/>
                <w:lang w:eastAsia="fr-FR"/>
              </w:rPr>
              <w:t>Célérité des traitements</w:t>
            </w:r>
          </w:p>
        </w:tc>
        <w:tc>
          <w:tcPr>
            <w:tcW w:w="2962" w:type="pct"/>
            <w:vAlign w:val="center"/>
          </w:tcPr>
          <w:p w14:paraId="2633A81E" w14:textId="77777777" w:rsidR="00BA0722" w:rsidRPr="0055436B" w:rsidRDefault="00BA0722" w:rsidP="001F52DA">
            <w:pPr>
              <w:spacing w:line="240" w:lineRule="auto"/>
              <w:jc w:val="left"/>
              <w:rPr>
                <w:rFonts w:ascii="Candara" w:hAnsi="Candara"/>
                <w:sz w:val="20"/>
                <w:szCs w:val="20"/>
              </w:rPr>
            </w:pPr>
            <w:r w:rsidRPr="0055436B">
              <w:rPr>
                <w:rFonts w:ascii="Candara" w:hAnsi="Candara"/>
                <w:sz w:val="20"/>
                <w:szCs w:val="20"/>
              </w:rPr>
              <w:t>Le temps de réponse pour le traitement des requêtes légères sera de l’ordre de 3 à 5s.</w:t>
            </w:r>
          </w:p>
          <w:p w14:paraId="26C5465D" w14:textId="77777777" w:rsidR="00BA0722" w:rsidRPr="0055436B" w:rsidRDefault="00BA0722" w:rsidP="001F52DA">
            <w:pPr>
              <w:spacing w:line="240" w:lineRule="auto"/>
              <w:jc w:val="left"/>
              <w:rPr>
                <w:rFonts w:ascii="Candara" w:hAnsi="Candara"/>
                <w:sz w:val="20"/>
                <w:szCs w:val="20"/>
              </w:rPr>
            </w:pPr>
            <w:r w:rsidRPr="0055436B">
              <w:rPr>
                <w:rFonts w:ascii="Candara" w:hAnsi="Candara"/>
                <w:sz w:val="20"/>
                <w:szCs w:val="20"/>
              </w:rPr>
              <w:t>Le temps de réponse pour le traitement des requêtes cartographiques</w:t>
            </w:r>
            <w:r>
              <w:rPr>
                <w:rFonts w:ascii="Candara" w:hAnsi="Candara"/>
                <w:sz w:val="20"/>
                <w:szCs w:val="20"/>
              </w:rPr>
              <w:t xml:space="preserve"> peut prendre jusqu’à 10 s ou</w:t>
            </w:r>
            <w:r w:rsidRPr="0055436B">
              <w:rPr>
                <w:rFonts w:ascii="Candara" w:hAnsi="Candara"/>
                <w:sz w:val="20"/>
                <w:szCs w:val="20"/>
              </w:rPr>
              <w:t xml:space="preserve"> plus en fonction du nombre de couches demandées par l’utilisateur.</w:t>
            </w:r>
          </w:p>
          <w:p w14:paraId="792931DA" w14:textId="77777777" w:rsidR="00BA0722" w:rsidRPr="0055436B" w:rsidRDefault="00BA0722" w:rsidP="001F52DA">
            <w:pPr>
              <w:spacing w:line="240" w:lineRule="auto"/>
              <w:jc w:val="left"/>
              <w:rPr>
                <w:rFonts w:ascii="Candara" w:hAnsi="Candara"/>
                <w:sz w:val="20"/>
                <w:szCs w:val="20"/>
              </w:rPr>
            </w:pPr>
            <w:r w:rsidRPr="0055436B">
              <w:rPr>
                <w:rFonts w:ascii="Candara" w:hAnsi="Candara"/>
                <w:sz w:val="20"/>
                <w:szCs w:val="20"/>
              </w:rPr>
              <w:lastRenderedPageBreak/>
              <w:t>Le temps de traitement des requêtes lourdes comme l’i</w:t>
            </w:r>
            <w:r>
              <w:rPr>
                <w:rFonts w:ascii="Candara" w:hAnsi="Candara"/>
                <w:sz w:val="20"/>
                <w:szCs w:val="20"/>
              </w:rPr>
              <w:t>mport/export des données varie</w:t>
            </w:r>
            <w:r w:rsidRPr="0055436B">
              <w:rPr>
                <w:rFonts w:ascii="Candara" w:hAnsi="Candara"/>
                <w:sz w:val="20"/>
                <w:szCs w:val="20"/>
              </w:rPr>
              <w:t xml:space="preserve"> en fonction de la volumétrie de ces données</w:t>
            </w:r>
          </w:p>
          <w:p w14:paraId="3C6A70C1" w14:textId="77777777" w:rsidR="00BA0722" w:rsidRPr="0055436B" w:rsidRDefault="00BA0722" w:rsidP="001F52DA">
            <w:pPr>
              <w:spacing w:line="240" w:lineRule="auto"/>
              <w:jc w:val="left"/>
              <w:rPr>
                <w:rFonts w:ascii="Candara" w:hAnsi="Candara"/>
                <w:sz w:val="20"/>
                <w:szCs w:val="20"/>
              </w:rPr>
            </w:pPr>
            <w:r w:rsidRPr="0055436B">
              <w:rPr>
                <w:rFonts w:ascii="Candara" w:hAnsi="Candara"/>
                <w:sz w:val="20"/>
                <w:szCs w:val="20"/>
              </w:rPr>
              <w:t>Le système devra également offrir un temps de réponse minimum pour un nombre élevé d’utilisateurs connectés.</w:t>
            </w:r>
          </w:p>
        </w:tc>
      </w:tr>
      <w:tr w:rsidR="00BA0722" w:rsidRPr="0055436B" w14:paraId="45AC41A4" w14:textId="77777777" w:rsidTr="001F52DA">
        <w:tc>
          <w:tcPr>
            <w:tcW w:w="620" w:type="pct"/>
            <w:vAlign w:val="center"/>
          </w:tcPr>
          <w:p w14:paraId="425F11FC" w14:textId="77777777" w:rsidR="00BA0722" w:rsidRPr="0055436B" w:rsidRDefault="00BA0722" w:rsidP="001F52DA">
            <w:pPr>
              <w:spacing w:line="240" w:lineRule="auto"/>
              <w:jc w:val="left"/>
              <w:rPr>
                <w:rFonts w:ascii="Candara" w:hAnsi="Candara"/>
                <w:bCs/>
                <w:sz w:val="18"/>
                <w:szCs w:val="18"/>
                <w:lang w:eastAsia="fr-FR"/>
              </w:rPr>
            </w:pPr>
            <w:r w:rsidRPr="0055436B">
              <w:rPr>
                <w:rFonts w:ascii="Candara" w:hAnsi="Candara"/>
                <w:bCs/>
                <w:sz w:val="18"/>
                <w:szCs w:val="18"/>
                <w:lang w:eastAsia="fr-FR"/>
              </w:rPr>
              <w:lastRenderedPageBreak/>
              <w:t>04</w:t>
            </w:r>
          </w:p>
        </w:tc>
        <w:tc>
          <w:tcPr>
            <w:tcW w:w="617" w:type="pct"/>
            <w:vAlign w:val="center"/>
          </w:tcPr>
          <w:p w14:paraId="5441BACD" w14:textId="77777777" w:rsidR="00BA0722" w:rsidRPr="0055436B" w:rsidRDefault="00BA0722" w:rsidP="001F52DA">
            <w:pPr>
              <w:spacing w:line="240" w:lineRule="auto"/>
              <w:jc w:val="left"/>
              <w:rPr>
                <w:rFonts w:ascii="Candara" w:hAnsi="Candara"/>
                <w:bCs/>
                <w:sz w:val="20"/>
                <w:szCs w:val="20"/>
                <w:lang w:eastAsia="fr-FR"/>
              </w:rPr>
            </w:pPr>
            <w:r w:rsidRPr="0055436B">
              <w:rPr>
                <w:rFonts w:ascii="Candara" w:hAnsi="Candara"/>
                <w:bCs/>
                <w:sz w:val="20"/>
                <w:szCs w:val="20"/>
                <w:lang w:eastAsia="fr-FR"/>
              </w:rPr>
              <w:t>Sécurité</w:t>
            </w:r>
          </w:p>
        </w:tc>
        <w:tc>
          <w:tcPr>
            <w:tcW w:w="802" w:type="pct"/>
            <w:vAlign w:val="center"/>
          </w:tcPr>
          <w:p w14:paraId="78A82489" w14:textId="77777777" w:rsidR="00BA0722" w:rsidRPr="0055436B" w:rsidRDefault="00BA0722" w:rsidP="001F52DA">
            <w:pPr>
              <w:spacing w:line="240" w:lineRule="auto"/>
              <w:jc w:val="left"/>
              <w:rPr>
                <w:rFonts w:ascii="Candara" w:hAnsi="Candara"/>
                <w:sz w:val="20"/>
                <w:szCs w:val="20"/>
              </w:rPr>
            </w:pPr>
            <w:r w:rsidRPr="0055436B">
              <w:rPr>
                <w:rFonts w:ascii="Candara" w:hAnsi="Candara"/>
                <w:sz w:val="20"/>
                <w:szCs w:val="20"/>
              </w:rPr>
              <w:t xml:space="preserve"> Transparence dans le processus</w:t>
            </w:r>
          </w:p>
        </w:tc>
        <w:tc>
          <w:tcPr>
            <w:tcW w:w="2962" w:type="pct"/>
            <w:vAlign w:val="center"/>
          </w:tcPr>
          <w:p w14:paraId="658E8258" w14:textId="77777777" w:rsidR="00BA0722" w:rsidRPr="0055436B" w:rsidRDefault="00BA0722" w:rsidP="001F52DA">
            <w:pPr>
              <w:spacing w:line="240" w:lineRule="auto"/>
              <w:jc w:val="left"/>
              <w:rPr>
                <w:rFonts w:ascii="Candara" w:hAnsi="Candara"/>
                <w:sz w:val="20"/>
                <w:szCs w:val="20"/>
              </w:rPr>
            </w:pPr>
            <w:r w:rsidRPr="0055436B">
              <w:rPr>
                <w:rFonts w:ascii="Candara" w:hAnsi="Candara"/>
                <w:sz w:val="20"/>
                <w:szCs w:val="20"/>
              </w:rPr>
              <w:t>Les utilisateurs (Visiteurs / Editeurs) pourront accéder au système, et en fonction de leur profil auront des restrictions d’accès au niveau des fonctionnalités et des données.</w:t>
            </w:r>
          </w:p>
          <w:p w14:paraId="272B5D6F" w14:textId="77777777" w:rsidR="00BA0722" w:rsidRPr="0055436B" w:rsidRDefault="00BA0722" w:rsidP="001F52DA">
            <w:pPr>
              <w:spacing w:line="240" w:lineRule="auto"/>
              <w:jc w:val="left"/>
              <w:rPr>
                <w:rFonts w:ascii="Candara" w:hAnsi="Candara"/>
                <w:sz w:val="20"/>
                <w:szCs w:val="20"/>
              </w:rPr>
            </w:pPr>
            <w:r w:rsidRPr="0055436B">
              <w:rPr>
                <w:rFonts w:ascii="Candara" w:hAnsi="Candara"/>
                <w:sz w:val="20"/>
                <w:szCs w:val="20"/>
              </w:rPr>
              <w:t>L’application devra intégrer une infrastructure de journalisation applicative permettant de tracer les évènements fonctionnels et les erreurs survenues dans l’application.</w:t>
            </w:r>
          </w:p>
        </w:tc>
      </w:tr>
      <w:tr w:rsidR="00BA0722" w:rsidRPr="0055436B" w14:paraId="4673427E" w14:textId="77777777" w:rsidTr="001F52DA">
        <w:trPr>
          <w:cnfStyle w:val="000000100000" w:firstRow="0" w:lastRow="0" w:firstColumn="0" w:lastColumn="0" w:oddVBand="0" w:evenVBand="0" w:oddHBand="1" w:evenHBand="0" w:firstRowFirstColumn="0" w:firstRowLastColumn="0" w:lastRowFirstColumn="0" w:lastRowLastColumn="0"/>
        </w:trPr>
        <w:tc>
          <w:tcPr>
            <w:tcW w:w="620" w:type="pct"/>
            <w:vAlign w:val="center"/>
          </w:tcPr>
          <w:p w14:paraId="7C5F1401" w14:textId="77777777" w:rsidR="00BA0722" w:rsidRPr="0055436B" w:rsidRDefault="00BA0722" w:rsidP="001F52DA">
            <w:pPr>
              <w:spacing w:line="240" w:lineRule="auto"/>
              <w:jc w:val="left"/>
              <w:rPr>
                <w:rFonts w:ascii="Candara" w:hAnsi="Candara"/>
                <w:bCs/>
                <w:sz w:val="18"/>
                <w:szCs w:val="18"/>
                <w:lang w:eastAsia="fr-FR"/>
              </w:rPr>
            </w:pPr>
            <w:r w:rsidRPr="0055436B">
              <w:rPr>
                <w:rFonts w:ascii="Candara" w:hAnsi="Candara"/>
                <w:bCs/>
                <w:sz w:val="18"/>
                <w:szCs w:val="18"/>
                <w:lang w:eastAsia="fr-FR"/>
              </w:rPr>
              <w:t>05</w:t>
            </w:r>
          </w:p>
        </w:tc>
        <w:tc>
          <w:tcPr>
            <w:tcW w:w="617" w:type="pct"/>
            <w:vAlign w:val="center"/>
          </w:tcPr>
          <w:p w14:paraId="668F6BFD" w14:textId="77777777" w:rsidR="00BA0722" w:rsidRPr="0055436B" w:rsidRDefault="00BA0722" w:rsidP="001F52DA">
            <w:pPr>
              <w:spacing w:line="240" w:lineRule="auto"/>
              <w:jc w:val="left"/>
              <w:rPr>
                <w:rFonts w:ascii="Candara" w:hAnsi="Candara"/>
                <w:bCs/>
                <w:sz w:val="20"/>
                <w:szCs w:val="20"/>
                <w:lang w:eastAsia="fr-FR"/>
              </w:rPr>
            </w:pPr>
            <w:r w:rsidRPr="0055436B">
              <w:rPr>
                <w:rFonts w:ascii="Candara" w:hAnsi="Candara"/>
                <w:bCs/>
                <w:sz w:val="20"/>
                <w:szCs w:val="20"/>
                <w:lang w:eastAsia="fr-FR"/>
              </w:rPr>
              <w:t>Une architecture ouverte</w:t>
            </w:r>
          </w:p>
        </w:tc>
        <w:tc>
          <w:tcPr>
            <w:tcW w:w="802" w:type="pct"/>
            <w:vAlign w:val="center"/>
          </w:tcPr>
          <w:p w14:paraId="272EAC0B" w14:textId="77777777" w:rsidR="00BA0722" w:rsidRPr="0055436B" w:rsidRDefault="00BA0722" w:rsidP="001F52DA">
            <w:pPr>
              <w:spacing w:line="240" w:lineRule="auto"/>
              <w:jc w:val="left"/>
              <w:rPr>
                <w:rFonts w:ascii="Candara" w:hAnsi="Candara"/>
                <w:sz w:val="20"/>
                <w:szCs w:val="20"/>
              </w:rPr>
            </w:pPr>
          </w:p>
        </w:tc>
        <w:tc>
          <w:tcPr>
            <w:tcW w:w="2962" w:type="pct"/>
            <w:vAlign w:val="center"/>
          </w:tcPr>
          <w:p w14:paraId="448AE163" w14:textId="77777777" w:rsidR="00BA0722" w:rsidRPr="0055436B" w:rsidRDefault="00BA0722" w:rsidP="001F52DA">
            <w:pPr>
              <w:spacing w:line="240" w:lineRule="auto"/>
              <w:jc w:val="left"/>
              <w:rPr>
                <w:rFonts w:ascii="Candara" w:hAnsi="Candara"/>
                <w:sz w:val="20"/>
                <w:szCs w:val="20"/>
              </w:rPr>
            </w:pPr>
            <w:r w:rsidRPr="0055436B">
              <w:rPr>
                <w:rFonts w:ascii="Candara" w:hAnsi="Candara"/>
                <w:sz w:val="20"/>
                <w:szCs w:val="20"/>
              </w:rPr>
              <w:t>Le système devra offrir la possibilité d’ajouter de nouveaux composants externes et, aisément des évolutions fonctionnelles.</w:t>
            </w:r>
          </w:p>
          <w:p w14:paraId="1EF56012" w14:textId="77777777" w:rsidR="00BA0722" w:rsidRPr="0055436B" w:rsidRDefault="00BA0722" w:rsidP="001F52DA">
            <w:pPr>
              <w:spacing w:line="240" w:lineRule="auto"/>
              <w:jc w:val="left"/>
              <w:rPr>
                <w:rFonts w:ascii="Candara" w:hAnsi="Candara"/>
                <w:sz w:val="20"/>
                <w:szCs w:val="20"/>
              </w:rPr>
            </w:pPr>
            <w:r w:rsidRPr="0055436B">
              <w:rPr>
                <w:rFonts w:ascii="Candara" w:hAnsi="Candara"/>
                <w:sz w:val="20"/>
                <w:szCs w:val="20"/>
              </w:rPr>
              <w:t>L’installation des versions corrective(s) et\ou évolutive(s) du système devra se faire à chaud sans interruption de service.</w:t>
            </w:r>
          </w:p>
        </w:tc>
      </w:tr>
      <w:tr w:rsidR="00BA0722" w:rsidRPr="0055436B" w14:paraId="2D3CD774" w14:textId="77777777" w:rsidTr="001F52DA">
        <w:tc>
          <w:tcPr>
            <w:tcW w:w="620" w:type="pct"/>
            <w:vAlign w:val="center"/>
          </w:tcPr>
          <w:p w14:paraId="4ECABF34" w14:textId="77777777" w:rsidR="00BA0722" w:rsidRPr="0055436B" w:rsidRDefault="00BA0722" w:rsidP="001F52DA">
            <w:pPr>
              <w:spacing w:line="240" w:lineRule="auto"/>
              <w:jc w:val="left"/>
              <w:rPr>
                <w:rFonts w:ascii="Candara" w:hAnsi="Candara"/>
                <w:bCs/>
                <w:sz w:val="18"/>
                <w:szCs w:val="18"/>
                <w:lang w:eastAsia="fr-FR"/>
              </w:rPr>
            </w:pPr>
            <w:r w:rsidRPr="0055436B">
              <w:rPr>
                <w:rFonts w:ascii="Candara" w:hAnsi="Candara"/>
                <w:bCs/>
                <w:sz w:val="18"/>
                <w:szCs w:val="18"/>
                <w:lang w:eastAsia="fr-FR"/>
              </w:rPr>
              <w:t>06</w:t>
            </w:r>
          </w:p>
        </w:tc>
        <w:tc>
          <w:tcPr>
            <w:tcW w:w="617" w:type="pct"/>
            <w:vAlign w:val="center"/>
          </w:tcPr>
          <w:p w14:paraId="53160927" w14:textId="77777777" w:rsidR="00BA0722" w:rsidRPr="0055436B" w:rsidRDefault="00BA0722" w:rsidP="001F52DA">
            <w:pPr>
              <w:spacing w:line="240" w:lineRule="auto"/>
              <w:jc w:val="left"/>
              <w:rPr>
                <w:rFonts w:ascii="Candara" w:hAnsi="Candara"/>
                <w:bCs/>
                <w:sz w:val="20"/>
                <w:szCs w:val="20"/>
                <w:lang w:eastAsia="fr-FR"/>
              </w:rPr>
            </w:pPr>
            <w:r w:rsidRPr="0055436B">
              <w:rPr>
                <w:rFonts w:ascii="Candara" w:hAnsi="Candara"/>
                <w:bCs/>
                <w:sz w:val="20"/>
                <w:szCs w:val="20"/>
                <w:lang w:eastAsia="fr-FR"/>
              </w:rPr>
              <w:t>Conservation des données</w:t>
            </w:r>
          </w:p>
        </w:tc>
        <w:tc>
          <w:tcPr>
            <w:tcW w:w="802" w:type="pct"/>
            <w:vAlign w:val="center"/>
          </w:tcPr>
          <w:p w14:paraId="0F6A0027" w14:textId="77777777" w:rsidR="00BA0722" w:rsidRPr="0055436B" w:rsidRDefault="00BA0722" w:rsidP="001F52DA">
            <w:pPr>
              <w:spacing w:line="240" w:lineRule="auto"/>
              <w:jc w:val="left"/>
              <w:rPr>
                <w:rFonts w:ascii="Candara" w:hAnsi="Candara"/>
                <w:sz w:val="20"/>
                <w:szCs w:val="20"/>
              </w:rPr>
            </w:pPr>
            <w:r w:rsidRPr="39F5B17B">
              <w:rPr>
                <w:rFonts w:ascii="Candara" w:hAnsi="Candara"/>
                <w:sz w:val="20"/>
                <w:szCs w:val="20"/>
              </w:rPr>
              <w:t>Système de sauvegarde et de restauration des données</w:t>
            </w:r>
          </w:p>
        </w:tc>
        <w:tc>
          <w:tcPr>
            <w:tcW w:w="2962" w:type="pct"/>
            <w:vAlign w:val="center"/>
          </w:tcPr>
          <w:p w14:paraId="7094899E" w14:textId="77777777" w:rsidR="00BA0722" w:rsidRPr="0055436B" w:rsidRDefault="00BA0722" w:rsidP="001F52DA">
            <w:pPr>
              <w:spacing w:line="240" w:lineRule="auto"/>
              <w:jc w:val="left"/>
              <w:rPr>
                <w:rFonts w:ascii="Candara" w:hAnsi="Candara"/>
                <w:sz w:val="20"/>
                <w:szCs w:val="20"/>
              </w:rPr>
            </w:pPr>
            <w:r w:rsidRPr="0055436B">
              <w:rPr>
                <w:rFonts w:ascii="Candara" w:hAnsi="Candara"/>
                <w:sz w:val="20"/>
                <w:szCs w:val="20"/>
              </w:rPr>
              <w:t>L’application devra prévoir un mécanisme de sauvegarde automatique et manuelle des données de l’application pour éviter les pertes de données.</w:t>
            </w:r>
          </w:p>
          <w:p w14:paraId="0D706E1C" w14:textId="77777777" w:rsidR="00BA0722" w:rsidRPr="0055436B" w:rsidRDefault="00BA0722" w:rsidP="001F52DA">
            <w:pPr>
              <w:spacing w:line="240" w:lineRule="auto"/>
              <w:jc w:val="left"/>
              <w:rPr>
                <w:rFonts w:ascii="Candara" w:hAnsi="Candara"/>
                <w:sz w:val="20"/>
                <w:szCs w:val="20"/>
              </w:rPr>
            </w:pPr>
          </w:p>
        </w:tc>
      </w:tr>
    </w:tbl>
    <w:p w14:paraId="12224839" w14:textId="77777777" w:rsidR="00BA0722" w:rsidRPr="0055436B" w:rsidRDefault="00BA0722" w:rsidP="00BA0722">
      <w:pPr>
        <w:spacing w:line="240" w:lineRule="auto"/>
        <w:jc w:val="left"/>
      </w:pPr>
    </w:p>
    <w:p w14:paraId="48396655" w14:textId="77777777" w:rsidR="00BA0722" w:rsidRPr="0055436B" w:rsidRDefault="00BA0722" w:rsidP="00BA0722">
      <w:r w:rsidRPr="0055436B">
        <w:t>Après analyse de ces exigences, nous avons décidé de bâtir l’application sur une architecture Web MVC côté client pour répondre aux spécifications suscitées et pour les avantages qu’offre cette architecture.</w:t>
      </w:r>
    </w:p>
    <w:p w14:paraId="5D17AA7C" w14:textId="77777777" w:rsidR="00BA0722" w:rsidRPr="0055436B" w:rsidRDefault="00BA0722" w:rsidP="00BA0722">
      <w:r w:rsidRPr="39F5B17B">
        <w:t xml:space="preserve">Il s’agit d’une architecture </w:t>
      </w:r>
      <w:proofErr w:type="spellStart"/>
      <w:r w:rsidRPr="39F5B17B">
        <w:t>frontend</w:t>
      </w:r>
      <w:proofErr w:type="spellEnd"/>
      <w:r w:rsidRPr="39F5B17B">
        <w:t xml:space="preserve"> basée sur des applications reposant sur des programmes JavaScript appelant des API offertes par un composant </w:t>
      </w:r>
      <w:proofErr w:type="spellStart"/>
      <w:r w:rsidRPr="39F5B17B">
        <w:t>backend</w:t>
      </w:r>
      <w:proofErr w:type="spellEnd"/>
      <w:r w:rsidRPr="39F5B17B">
        <w:t xml:space="preserve"> déployé sur un serveur d’application.</w:t>
      </w:r>
    </w:p>
    <w:p w14:paraId="6FF44E8E" w14:textId="77777777" w:rsidR="00BA0722" w:rsidRPr="0055436B" w:rsidRDefault="00BA0722" w:rsidP="00BA0722">
      <w:r w:rsidRPr="39F5B17B">
        <w:t xml:space="preserve">Une séparation des responsabilités entre le serveur et le client qui offre la possibilité de mutualiser le code </w:t>
      </w:r>
      <w:proofErr w:type="spellStart"/>
      <w:r w:rsidRPr="39F5B17B">
        <w:t>ba</w:t>
      </w:r>
      <w:r w:rsidR="00B61A57">
        <w:t>ckend</w:t>
      </w:r>
      <w:proofErr w:type="spellEnd"/>
      <w:r w:rsidR="00B61A57">
        <w:t xml:space="preserve"> pour de nombreux clients.</w:t>
      </w:r>
    </w:p>
    <w:p w14:paraId="0A7692ED" w14:textId="77777777" w:rsidR="00BA0722" w:rsidRPr="00BE2B36" w:rsidRDefault="00BA0722" w:rsidP="001B5C5C">
      <w:pPr>
        <w:pStyle w:val="Paragraphedeliste"/>
        <w:numPr>
          <w:ilvl w:val="0"/>
          <w:numId w:val="22"/>
        </w:numPr>
        <w:jc w:val="left"/>
      </w:pPr>
      <w:r w:rsidRPr="0055436B">
        <w:t>Grâce à l’augmentation des performances des navigateurs et à l’amélioration des outils d’industrialisation de développement, on arrive donc à obtenir avec cette architecture, des interfaces plus réactives et single page (sans rechargement de la page). Vu du côté de l’internaute, le logiciel va paraître plus fluide et plus ergonomique.</w:t>
      </w:r>
    </w:p>
    <w:p w14:paraId="01EF52F6" w14:textId="77777777" w:rsidR="00BA0722" w:rsidRDefault="00BA0722" w:rsidP="00BA0722">
      <w:pPr>
        <w:keepNext/>
        <w:jc w:val="center"/>
      </w:pPr>
      <w:r w:rsidRPr="0055436B">
        <w:rPr>
          <w:noProof/>
          <w:lang w:eastAsia="fr-FR"/>
        </w:rPr>
        <w:lastRenderedPageBreak/>
        <w:drawing>
          <wp:inline distT="0" distB="0" distL="0" distR="0" wp14:anchorId="484944FF" wp14:editId="3DE8D5B6">
            <wp:extent cx="4667250" cy="3905250"/>
            <wp:effectExtent l="0" t="76200" r="133350" b="228600"/>
            <wp:docPr id="48" name="Image 48" descr="C:\Users\stephane.deffo\Desktop\351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stephane.deffo\Desktop\35189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5487" cy="3912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554E5812" w14:textId="77777777" w:rsidR="00BA0722" w:rsidRPr="000773BF" w:rsidRDefault="00BA0722" w:rsidP="00BA0722">
      <w:pPr>
        <w:pStyle w:val="Lgende"/>
        <w:rPr>
          <w:lang w:val="en-CA"/>
        </w:rPr>
      </w:pPr>
      <w:bookmarkStart w:id="122" w:name="_Toc157681842"/>
      <w:bookmarkStart w:id="123" w:name="_Toc185672576"/>
      <w:r w:rsidRPr="000773BF">
        <w:rPr>
          <w:lang w:val="en-CA"/>
        </w:rPr>
        <w:t xml:space="preserve">Figure </w:t>
      </w:r>
      <w:r>
        <w:rPr>
          <w:noProof/>
        </w:rPr>
        <w:fldChar w:fldCharType="begin"/>
      </w:r>
      <w:r w:rsidRPr="000773BF">
        <w:rPr>
          <w:noProof/>
          <w:lang w:val="en-CA"/>
        </w:rPr>
        <w:instrText xml:space="preserve"> SEQ Figure \* ARABIC </w:instrText>
      </w:r>
      <w:r>
        <w:rPr>
          <w:noProof/>
        </w:rPr>
        <w:fldChar w:fldCharType="separate"/>
      </w:r>
      <w:r w:rsidR="00B61A57">
        <w:rPr>
          <w:noProof/>
          <w:lang w:val="en-CA"/>
        </w:rPr>
        <w:t>3</w:t>
      </w:r>
      <w:r>
        <w:rPr>
          <w:noProof/>
        </w:rPr>
        <w:fldChar w:fldCharType="end"/>
      </w:r>
      <w:r w:rsidRPr="000773BF">
        <w:rPr>
          <w:lang w:val="en-CA"/>
        </w:rPr>
        <w:t xml:space="preserve"> : </w:t>
      </w:r>
      <w:r w:rsidRPr="0055436B">
        <w:rPr>
          <w:lang w:val="en-US"/>
        </w:rPr>
        <w:t>Architecture Application web MVC</w:t>
      </w:r>
      <w:bookmarkEnd w:id="122"/>
      <w:bookmarkEnd w:id="123"/>
    </w:p>
    <w:p w14:paraId="399586EE" w14:textId="77777777" w:rsidR="00BA0722" w:rsidRPr="00123423" w:rsidRDefault="00BA0722" w:rsidP="00BA0722">
      <w:pPr>
        <w:rPr>
          <w:lang w:val="en-US" w:eastAsia="fr-FR"/>
        </w:rPr>
      </w:pPr>
    </w:p>
    <w:p w14:paraId="38662184" w14:textId="77777777" w:rsidR="00BA0722" w:rsidRPr="0055436B" w:rsidRDefault="00BA0722" w:rsidP="00BA0722">
      <w:pPr>
        <w:pStyle w:val="Titre3"/>
        <w:numPr>
          <w:ilvl w:val="2"/>
          <w:numId w:val="1"/>
        </w:numPr>
        <w:ind w:left="567" w:hanging="578"/>
      </w:pPr>
      <w:bookmarkStart w:id="124" w:name="_Toc437848272"/>
      <w:bookmarkStart w:id="125" w:name="_Toc509578136"/>
      <w:bookmarkStart w:id="126" w:name="_Toc153287834"/>
      <w:bookmarkStart w:id="127" w:name="_Toc157681470"/>
      <w:bookmarkStart w:id="128" w:name="_Toc185672549"/>
      <w:r w:rsidRPr="0055436B">
        <w:t>Vue globale</w:t>
      </w:r>
      <w:bookmarkEnd w:id="124"/>
      <w:r w:rsidRPr="0055436B">
        <w:t xml:space="preserve"> d’architecture logique</w:t>
      </w:r>
      <w:bookmarkEnd w:id="125"/>
      <w:bookmarkEnd w:id="126"/>
      <w:bookmarkEnd w:id="127"/>
      <w:bookmarkEnd w:id="128"/>
    </w:p>
    <w:p w14:paraId="4120A29D" w14:textId="77777777" w:rsidR="00BA0722" w:rsidRPr="0055436B" w:rsidRDefault="00BA0722" w:rsidP="00B61A57">
      <w:pPr>
        <w:ind w:firstLine="567"/>
      </w:pPr>
      <w:r w:rsidRPr="0055436B">
        <w:rPr>
          <w:lang w:eastAsia="fr-FR"/>
        </w:rPr>
        <w:t xml:space="preserve">La définition d’une architecture claire est primordiale avant de se lancer dans toute tâche de développement, afin de rendre le processus de production du logiciel </w:t>
      </w:r>
      <w:r w:rsidRPr="0055436B">
        <w:t>méthodique et de faciliter sa maintenance.</w:t>
      </w:r>
    </w:p>
    <w:p w14:paraId="1C0B3CD3" w14:textId="77777777" w:rsidR="00BA0722" w:rsidRPr="0055436B" w:rsidRDefault="00BA0722" w:rsidP="00B61A57">
      <w:pPr>
        <w:ind w:firstLine="567"/>
      </w:pPr>
      <w:r w:rsidRPr="0055436B">
        <w:t>Cette application web s’appuiera sur une architecture en couches (</w:t>
      </w:r>
      <w:proofErr w:type="spellStart"/>
      <w:r w:rsidRPr="0055436B">
        <w:t>Layered</w:t>
      </w:r>
      <w:proofErr w:type="spellEnd"/>
      <w:r w:rsidRPr="0055436B">
        <w:t xml:space="preserve"> Architecture) avec des briques spécialisées, chacune regroupant des composants partageant les mêmes fonctionnalités et ayant les mêmes rôles.</w:t>
      </w:r>
    </w:p>
    <w:p w14:paraId="762931AE" w14:textId="77777777" w:rsidR="00BA0722" w:rsidRPr="0055436B" w:rsidRDefault="00BA0722" w:rsidP="00BA0722"/>
    <w:p w14:paraId="2563E7E8" w14:textId="77777777" w:rsidR="00BA0722" w:rsidRDefault="00DC215F" w:rsidP="00BA0722">
      <w:pPr>
        <w:pStyle w:val="Lgende"/>
      </w:pPr>
      <w:r>
        <w:object w:dxaOrig="16321" w:dyaOrig="10531" w14:anchorId="285B7040">
          <v:shape id="_x0000_i1026" type="#_x0000_t75" style="width:512.15pt;height:331.45pt" o:ole="">
            <v:imagedata r:id="rId26" o:title=""/>
          </v:shape>
          <o:OLEObject Type="Embed" ProgID="Visio.Drawing.15" ShapeID="_x0000_i1026" DrawAspect="Content" ObjectID="_1807977649" r:id="rId27"/>
        </w:object>
      </w:r>
    </w:p>
    <w:p w14:paraId="04C48753" w14:textId="77777777" w:rsidR="00BA0722" w:rsidRPr="0055436B" w:rsidRDefault="00BA0722" w:rsidP="00BA0722">
      <w:pPr>
        <w:pStyle w:val="Lgende"/>
      </w:pPr>
      <w:bookmarkStart w:id="129" w:name="_Toc157681843"/>
      <w:bookmarkStart w:id="130" w:name="_Toc185672577"/>
      <w:r>
        <w:t xml:space="preserve">Figure </w:t>
      </w:r>
      <w:r w:rsidR="00AB706B">
        <w:rPr>
          <w:noProof/>
        </w:rPr>
        <w:fldChar w:fldCharType="begin"/>
      </w:r>
      <w:r w:rsidR="00AB706B">
        <w:rPr>
          <w:noProof/>
        </w:rPr>
        <w:instrText xml:space="preserve"> SEQ Figure \* ARABIC </w:instrText>
      </w:r>
      <w:r w:rsidR="00AB706B">
        <w:rPr>
          <w:noProof/>
        </w:rPr>
        <w:fldChar w:fldCharType="separate"/>
      </w:r>
      <w:r w:rsidR="00416D26">
        <w:rPr>
          <w:noProof/>
        </w:rPr>
        <w:t>4</w:t>
      </w:r>
      <w:r w:rsidR="00AB706B">
        <w:rPr>
          <w:noProof/>
        </w:rPr>
        <w:fldChar w:fldCharType="end"/>
      </w:r>
      <w:r>
        <w:t> : Schéma de la v</w:t>
      </w:r>
      <w:r w:rsidRPr="0055436B">
        <w:t>ue globale d</w:t>
      </w:r>
      <w:r>
        <w:t>e l’</w:t>
      </w:r>
      <w:r w:rsidRPr="0055436B">
        <w:t>architecture logique</w:t>
      </w:r>
      <w:bookmarkEnd w:id="129"/>
      <w:bookmarkEnd w:id="130"/>
    </w:p>
    <w:p w14:paraId="02883F0B" w14:textId="77777777" w:rsidR="00BA0722" w:rsidRPr="0055436B" w:rsidRDefault="00BA0722" w:rsidP="00BA0722"/>
    <w:p w14:paraId="3FE72BD7" w14:textId="77777777" w:rsidR="00416D26" w:rsidRPr="00416D26" w:rsidRDefault="00416D26" w:rsidP="00416D26">
      <w:r w:rsidRPr="00416D26">
        <w:t>Le système est subdivisé en trois (03) couches, à savoir :</w:t>
      </w:r>
    </w:p>
    <w:p w14:paraId="22899C58" w14:textId="77777777" w:rsidR="00416D26" w:rsidRPr="00416D26" w:rsidRDefault="00416D26" w:rsidP="00416D26">
      <w:pPr>
        <w:spacing w:before="120"/>
      </w:pPr>
      <w:r w:rsidRPr="00416D26">
        <w:rPr>
          <w:b/>
        </w:rPr>
        <w:t>Couche base de données</w:t>
      </w:r>
      <w:r w:rsidRPr="00416D26">
        <w:t> : il s’agit de couches de stockage de nos données traitées. Ici, nous avons opté pour une base de données relationnelle en raison de la diversité des données, de la haute disponibilité et de la facilité de mise en échelle horizontale.</w:t>
      </w:r>
    </w:p>
    <w:p w14:paraId="143FA028" w14:textId="77777777" w:rsidR="00416D26" w:rsidRPr="00416D26" w:rsidRDefault="00416D26" w:rsidP="00416D26">
      <w:pPr>
        <w:spacing w:before="120"/>
        <w:ind w:left="720"/>
      </w:pPr>
      <w:r w:rsidRPr="00416D26">
        <w:t>Cette couche est basée sur les technologies et outils suivants :</w:t>
      </w:r>
    </w:p>
    <w:p w14:paraId="67EFDD3E" w14:textId="77777777" w:rsidR="00416D26" w:rsidRPr="00416D26" w:rsidRDefault="00416D26" w:rsidP="00416D26">
      <w:pPr>
        <w:numPr>
          <w:ilvl w:val="1"/>
          <w:numId w:val="38"/>
        </w:numPr>
        <w:spacing w:after="60" w:line="240" w:lineRule="auto"/>
        <w:rPr>
          <w:rFonts w:eastAsia="Times New Roman"/>
          <w:szCs w:val="22"/>
          <w:lang w:eastAsia="fr-FR" w:bidi="en-US"/>
        </w:rPr>
      </w:pPr>
      <w:r w:rsidRPr="00416D26">
        <w:rPr>
          <w:rFonts w:eastAsia="Times New Roman"/>
          <w:szCs w:val="22"/>
          <w:lang w:eastAsia="fr-FR" w:bidi="en-US"/>
        </w:rPr>
        <w:t>SQL ;</w:t>
      </w:r>
    </w:p>
    <w:p w14:paraId="780794FF" w14:textId="77777777" w:rsidR="00416D26" w:rsidRPr="00416D26" w:rsidRDefault="00416D26" w:rsidP="00416D26">
      <w:pPr>
        <w:numPr>
          <w:ilvl w:val="1"/>
          <w:numId w:val="38"/>
        </w:numPr>
        <w:spacing w:after="60" w:line="240" w:lineRule="auto"/>
        <w:rPr>
          <w:rFonts w:eastAsia="Times New Roman"/>
          <w:szCs w:val="22"/>
          <w:lang w:eastAsia="fr-FR" w:bidi="en-US"/>
        </w:rPr>
      </w:pPr>
      <w:r w:rsidRPr="00416D26">
        <w:rPr>
          <w:rFonts w:eastAsia="Times New Roman"/>
          <w:szCs w:val="22"/>
          <w:lang w:eastAsia="fr-FR" w:bidi="en-US"/>
        </w:rPr>
        <w:t>PostgreSQL ;</w:t>
      </w:r>
    </w:p>
    <w:p w14:paraId="55EBF60B" w14:textId="77777777" w:rsidR="00416D26" w:rsidRPr="00416D26" w:rsidRDefault="00416D26" w:rsidP="00416D26">
      <w:pPr>
        <w:numPr>
          <w:ilvl w:val="1"/>
          <w:numId w:val="38"/>
        </w:numPr>
        <w:spacing w:after="60" w:line="240" w:lineRule="auto"/>
        <w:rPr>
          <w:rFonts w:eastAsia="Times New Roman"/>
          <w:szCs w:val="22"/>
          <w:lang w:eastAsia="fr-FR" w:bidi="en-US"/>
        </w:rPr>
      </w:pPr>
      <w:r w:rsidRPr="00416D26">
        <w:rPr>
          <w:rFonts w:eastAsia="Times New Roman"/>
          <w:szCs w:val="22"/>
          <w:lang w:eastAsia="fr-FR" w:bidi="en-US"/>
        </w:rPr>
        <w:t>Une extension spatiale POSTGIS pour la gestion de l’information géographique.</w:t>
      </w:r>
    </w:p>
    <w:p w14:paraId="584AE421" w14:textId="77777777" w:rsidR="00416D26" w:rsidRPr="00416D26" w:rsidRDefault="00416D26" w:rsidP="00416D26">
      <w:pPr>
        <w:spacing w:after="60" w:line="240" w:lineRule="auto"/>
        <w:ind w:left="1068"/>
        <w:rPr>
          <w:rFonts w:eastAsia="Times New Roman"/>
          <w:szCs w:val="22"/>
          <w:lang w:eastAsia="fr-FR" w:bidi="en-US"/>
        </w:rPr>
      </w:pPr>
      <w:r w:rsidRPr="00416D26">
        <w:rPr>
          <w:rFonts w:eastAsia="Times New Roman"/>
          <w:szCs w:val="22"/>
          <w:lang w:eastAsia="fr-FR" w:bidi="en-US"/>
        </w:rPr>
        <w:t xml:space="preserve"> </w:t>
      </w:r>
    </w:p>
    <w:p w14:paraId="4C1EA18D" w14:textId="77777777" w:rsidR="00416D26" w:rsidRPr="00416D26" w:rsidRDefault="00416D26" w:rsidP="00416D26">
      <w:pPr>
        <w:spacing w:before="120" w:line="276" w:lineRule="auto"/>
        <w:rPr>
          <w:b/>
        </w:rPr>
      </w:pPr>
      <w:r w:rsidRPr="00416D26">
        <w:rPr>
          <w:b/>
        </w:rPr>
        <w:t xml:space="preserve">Couche </w:t>
      </w:r>
      <w:proofErr w:type="spellStart"/>
      <w:r w:rsidRPr="00416D26">
        <w:rPr>
          <w:b/>
        </w:rPr>
        <w:t>Backend</w:t>
      </w:r>
      <w:proofErr w:type="spellEnd"/>
      <w:r w:rsidRPr="00416D26">
        <w:rPr>
          <w:b/>
        </w:rPr>
        <w:t xml:space="preserve"> : </w:t>
      </w:r>
    </w:p>
    <w:p w14:paraId="4E2876B6" w14:textId="77777777" w:rsidR="00416D26" w:rsidRPr="00416D26" w:rsidRDefault="00416D26" w:rsidP="00416D26">
      <w:pPr>
        <w:spacing w:before="120"/>
        <w:ind w:firstLine="708"/>
        <w:rPr>
          <w:color w:val="000000"/>
        </w:rPr>
      </w:pPr>
      <w:r w:rsidRPr="00416D26">
        <w:rPr>
          <w:color w:val="000000"/>
        </w:rPr>
        <w:t>Il s’agit de la couche logique de gestion, notamment d’acquisition, d’ingestion et de traitement des indicateurs et indices.</w:t>
      </w:r>
    </w:p>
    <w:p w14:paraId="015F11D1" w14:textId="77777777" w:rsidR="00416D26" w:rsidRPr="00416D26" w:rsidRDefault="00416D26" w:rsidP="00416D26">
      <w:pPr>
        <w:spacing w:before="120"/>
        <w:rPr>
          <w:lang w:eastAsia="fr-FR"/>
        </w:rPr>
      </w:pPr>
      <w:r w:rsidRPr="00416D26">
        <w:t>Cette couche est basée sur les technologies et outils suivants :</w:t>
      </w:r>
    </w:p>
    <w:p w14:paraId="373B2F68" w14:textId="77777777" w:rsidR="00416D26" w:rsidRPr="00416D26" w:rsidRDefault="00416D26" w:rsidP="00416D26">
      <w:pPr>
        <w:numPr>
          <w:ilvl w:val="0"/>
          <w:numId w:val="37"/>
        </w:numPr>
        <w:spacing w:before="120"/>
        <w:contextualSpacing/>
        <w:rPr>
          <w:lang w:eastAsia="fr-FR"/>
        </w:rPr>
      </w:pPr>
      <w:r w:rsidRPr="00416D26">
        <w:rPr>
          <w:rFonts w:eastAsia="Times New Roman"/>
          <w:b/>
          <w:bCs/>
          <w:szCs w:val="22"/>
          <w:lang w:eastAsia="fr-FR" w:bidi="en-US"/>
        </w:rPr>
        <w:lastRenderedPageBreak/>
        <w:t>Django</w:t>
      </w:r>
      <w:r w:rsidRPr="00416D26">
        <w:rPr>
          <w:rFonts w:eastAsia="Times New Roman"/>
          <w:szCs w:val="22"/>
          <w:lang w:eastAsia="fr-FR" w:bidi="en-US"/>
        </w:rPr>
        <w:t> : Framework Python Open Source permettant de créer des</w:t>
      </w:r>
      <w:r w:rsidRPr="00416D26">
        <w:rPr>
          <w:rFonts w:eastAsia="Times New Roman"/>
          <w:szCs w:val="22"/>
          <w:lang w:eastAsia="fr-FR" w:bidi="en-US"/>
        </w:rPr>
        <w:br/>
        <w:t>applications web de programmation orientée objet </w:t>
      </w:r>
      <w:r w:rsidRPr="00416D26">
        <w:rPr>
          <w:rFonts w:eastAsia="Times New Roman"/>
          <w:b/>
          <w:bCs/>
          <w:szCs w:val="22"/>
          <w:lang w:eastAsia="fr-FR" w:bidi="en-US"/>
        </w:rPr>
        <w:t>;</w:t>
      </w:r>
    </w:p>
    <w:p w14:paraId="74967043" w14:textId="77777777" w:rsidR="00416D26" w:rsidRPr="00416D26" w:rsidRDefault="00416D26" w:rsidP="00416D26">
      <w:pPr>
        <w:numPr>
          <w:ilvl w:val="0"/>
          <w:numId w:val="37"/>
        </w:numPr>
        <w:spacing w:before="120"/>
        <w:contextualSpacing/>
        <w:rPr>
          <w:lang w:eastAsia="fr-FR"/>
        </w:rPr>
      </w:pPr>
      <w:r w:rsidRPr="00416D26">
        <w:rPr>
          <w:rFonts w:eastAsia="Times New Roman"/>
          <w:b/>
          <w:bCs/>
          <w:szCs w:val="22"/>
          <w:lang w:eastAsia="fr-FR" w:bidi="en-US"/>
        </w:rPr>
        <w:t xml:space="preserve">Django </w:t>
      </w:r>
      <w:proofErr w:type="spellStart"/>
      <w:r w:rsidRPr="00416D26">
        <w:rPr>
          <w:rFonts w:eastAsia="Times New Roman"/>
          <w:b/>
          <w:bCs/>
          <w:szCs w:val="22"/>
          <w:lang w:eastAsia="fr-FR" w:bidi="en-US"/>
        </w:rPr>
        <w:t>Rest</w:t>
      </w:r>
      <w:proofErr w:type="spellEnd"/>
      <w:r w:rsidRPr="00416D26">
        <w:rPr>
          <w:rFonts w:eastAsia="Times New Roman"/>
          <w:b/>
          <w:bCs/>
          <w:szCs w:val="22"/>
          <w:lang w:eastAsia="fr-FR" w:bidi="en-US"/>
        </w:rPr>
        <w:t xml:space="preserve"> Framework :</w:t>
      </w:r>
      <w:r w:rsidRPr="00416D26">
        <w:rPr>
          <w:rFonts w:eastAsia="Times New Roman"/>
          <w:szCs w:val="22"/>
          <w:lang w:eastAsia="fr-FR" w:bidi="en-US"/>
        </w:rPr>
        <w:t xml:space="preserve"> Framework Python Open Source permettant de créer des</w:t>
      </w:r>
      <w:r w:rsidRPr="00416D26">
        <w:rPr>
          <w:rFonts w:ascii="Times New Roman" w:eastAsia="Times New Roman" w:hAnsi="Times New Roman"/>
          <w:szCs w:val="22"/>
          <w:lang w:eastAsia="fr-FR" w:bidi="en-US"/>
        </w:rPr>
        <w:br/>
      </w:r>
      <w:r w:rsidRPr="00416D26">
        <w:rPr>
          <w:rFonts w:eastAsia="Times New Roman"/>
          <w:szCs w:val="22"/>
          <w:lang w:eastAsia="fr-FR" w:bidi="en-US"/>
        </w:rPr>
        <w:t>APIs Web ;</w:t>
      </w:r>
    </w:p>
    <w:p w14:paraId="4A5DAA95" w14:textId="77777777" w:rsidR="00416D26" w:rsidRPr="00416D26" w:rsidRDefault="00416D26" w:rsidP="00416D26">
      <w:pPr>
        <w:numPr>
          <w:ilvl w:val="0"/>
          <w:numId w:val="37"/>
        </w:numPr>
        <w:spacing w:before="120"/>
        <w:contextualSpacing/>
        <w:rPr>
          <w:lang w:eastAsia="fr-FR"/>
        </w:rPr>
      </w:pPr>
      <w:r w:rsidRPr="00416D26">
        <w:rPr>
          <w:rFonts w:eastAsia="Times New Roman"/>
          <w:b/>
          <w:bCs/>
          <w:szCs w:val="22"/>
          <w:lang w:eastAsia="fr-FR" w:bidi="en-US"/>
        </w:rPr>
        <w:t xml:space="preserve">Django </w:t>
      </w:r>
      <w:proofErr w:type="spellStart"/>
      <w:r w:rsidRPr="00416D26">
        <w:rPr>
          <w:rFonts w:eastAsia="Times New Roman"/>
          <w:b/>
          <w:bCs/>
          <w:szCs w:val="22"/>
          <w:lang w:eastAsia="fr-FR" w:bidi="en-US"/>
        </w:rPr>
        <w:t>Rest</w:t>
      </w:r>
      <w:proofErr w:type="spellEnd"/>
      <w:r w:rsidRPr="00416D26">
        <w:rPr>
          <w:rFonts w:eastAsia="Times New Roman"/>
          <w:b/>
          <w:bCs/>
          <w:szCs w:val="22"/>
          <w:lang w:eastAsia="fr-FR" w:bidi="en-US"/>
        </w:rPr>
        <w:t xml:space="preserve"> Framework - gis :</w:t>
      </w:r>
      <w:r w:rsidRPr="00416D26">
        <w:rPr>
          <w:rFonts w:eastAsia="Times New Roman"/>
          <w:szCs w:val="22"/>
          <w:lang w:eastAsia="fr-FR" w:bidi="en-US"/>
        </w:rPr>
        <w:t xml:space="preserve"> Framework Python Open Source permettant d’ajouter des fonctionnalités de sérialisation des données géo-spatiales à nos APIs Web ;</w:t>
      </w:r>
    </w:p>
    <w:p w14:paraId="0665F3DE" w14:textId="77777777" w:rsidR="00416D26" w:rsidRPr="00416D26" w:rsidRDefault="00416D26" w:rsidP="00416D26">
      <w:pPr>
        <w:numPr>
          <w:ilvl w:val="0"/>
          <w:numId w:val="37"/>
        </w:numPr>
        <w:spacing w:before="120"/>
        <w:contextualSpacing/>
        <w:rPr>
          <w:lang w:eastAsia="fr-FR"/>
        </w:rPr>
      </w:pPr>
      <w:r w:rsidRPr="00416D26">
        <w:rPr>
          <w:rFonts w:eastAsia="Times New Roman"/>
          <w:b/>
          <w:bCs/>
          <w:szCs w:val="22"/>
          <w:lang w:eastAsia="fr-FR" w:bidi="en-US"/>
        </w:rPr>
        <w:t xml:space="preserve">JSON Web </w:t>
      </w:r>
      <w:proofErr w:type="spellStart"/>
      <w:r w:rsidRPr="00416D26">
        <w:rPr>
          <w:rFonts w:eastAsia="Times New Roman"/>
          <w:b/>
          <w:bCs/>
          <w:szCs w:val="22"/>
          <w:lang w:eastAsia="fr-FR" w:bidi="en-US"/>
        </w:rPr>
        <w:t>Token</w:t>
      </w:r>
      <w:proofErr w:type="spellEnd"/>
      <w:r w:rsidRPr="00416D26">
        <w:rPr>
          <w:rFonts w:eastAsia="Times New Roman"/>
          <w:szCs w:val="22"/>
          <w:lang w:eastAsia="fr-FR" w:bidi="en-US"/>
        </w:rPr>
        <w:t xml:space="preserve"> : pour l’échange sécurisé de jetons entre notre site web et notre serveur d’API.</w:t>
      </w:r>
    </w:p>
    <w:p w14:paraId="1049480B" w14:textId="77777777" w:rsidR="00416D26" w:rsidRDefault="00416D26" w:rsidP="00416D26">
      <w:pPr>
        <w:numPr>
          <w:ilvl w:val="0"/>
          <w:numId w:val="37"/>
        </w:numPr>
        <w:spacing w:before="120"/>
        <w:contextualSpacing/>
        <w:rPr>
          <w:b/>
          <w:lang w:eastAsia="fr-FR"/>
        </w:rPr>
      </w:pPr>
      <w:r w:rsidRPr="00416D26">
        <w:rPr>
          <w:b/>
          <w:lang w:eastAsia="fr-FR"/>
        </w:rPr>
        <w:t xml:space="preserve">OSGeo4W  (GDAL, PROJ, GEOS) : </w:t>
      </w:r>
      <w:r w:rsidRPr="00416D26">
        <w:t>Fournissent à Django les outils essentiels pour la manipulation efficace des données géo-spatiales.</w:t>
      </w:r>
    </w:p>
    <w:p w14:paraId="665D90E8" w14:textId="77777777" w:rsidR="00416D26" w:rsidRPr="00416D26" w:rsidRDefault="00416D26" w:rsidP="00416D26">
      <w:pPr>
        <w:numPr>
          <w:ilvl w:val="0"/>
          <w:numId w:val="37"/>
        </w:numPr>
        <w:spacing w:before="120"/>
        <w:contextualSpacing/>
        <w:rPr>
          <w:b/>
          <w:lang w:eastAsia="fr-FR"/>
        </w:rPr>
      </w:pPr>
      <w:r>
        <w:rPr>
          <w:b/>
          <w:lang w:eastAsia="fr-FR"/>
        </w:rPr>
        <w:t>Serveur Cartographique (</w:t>
      </w:r>
      <w:proofErr w:type="spellStart"/>
      <w:r>
        <w:rPr>
          <w:b/>
          <w:lang w:eastAsia="fr-FR"/>
        </w:rPr>
        <w:t>Geoserver</w:t>
      </w:r>
      <w:proofErr w:type="spellEnd"/>
      <w:r>
        <w:rPr>
          <w:b/>
          <w:lang w:eastAsia="fr-FR"/>
        </w:rPr>
        <w:t xml:space="preserve">) : </w:t>
      </w:r>
      <w:r>
        <w:rPr>
          <w:lang w:eastAsia="fr-FR"/>
        </w:rPr>
        <w:t>Pour la gestion des services cartographiques.</w:t>
      </w:r>
    </w:p>
    <w:p w14:paraId="2E8CF5FD" w14:textId="77777777" w:rsidR="00416D26" w:rsidRPr="00416D26" w:rsidRDefault="00416D26" w:rsidP="00416D26">
      <w:pPr>
        <w:spacing w:before="120"/>
      </w:pPr>
      <w:r w:rsidRPr="00416D26">
        <w:rPr>
          <w:b/>
          <w:bCs/>
        </w:rPr>
        <w:t xml:space="preserve">Couche </w:t>
      </w:r>
      <w:proofErr w:type="spellStart"/>
      <w:r w:rsidRPr="00416D26">
        <w:rPr>
          <w:b/>
          <w:bCs/>
        </w:rPr>
        <w:t>Frontend</w:t>
      </w:r>
      <w:proofErr w:type="spellEnd"/>
      <w:r w:rsidRPr="00416D26">
        <w:rPr>
          <w:b/>
          <w:bCs/>
        </w:rPr>
        <w:t xml:space="preserve"> : </w:t>
      </w:r>
      <w:r w:rsidRPr="00416D26">
        <w:t xml:space="preserve">Il s’agit de la couche de présentation de l’application, elle sera faite en deux composantes : </w:t>
      </w:r>
    </w:p>
    <w:p w14:paraId="70C5BF5A" w14:textId="77777777" w:rsidR="00416D26" w:rsidRPr="00416D26" w:rsidRDefault="00416D26" w:rsidP="00416D26">
      <w:pPr>
        <w:spacing w:before="120"/>
        <w:rPr>
          <w:lang w:eastAsia="fr-FR"/>
        </w:rPr>
      </w:pPr>
      <w:r w:rsidRPr="00416D26">
        <w:t>Cette couche est basée sur les technologies et outils suivants :</w:t>
      </w:r>
    </w:p>
    <w:p w14:paraId="6D4AD4BB" w14:textId="77777777" w:rsidR="00416D26" w:rsidRPr="00416D26" w:rsidRDefault="00416D26" w:rsidP="00416D26">
      <w:pPr>
        <w:numPr>
          <w:ilvl w:val="0"/>
          <w:numId w:val="40"/>
        </w:numPr>
        <w:spacing w:after="60"/>
        <w:contextualSpacing/>
        <w:rPr>
          <w:rFonts w:eastAsia="Times New Roman"/>
          <w:szCs w:val="22"/>
          <w:lang w:eastAsia="fr-FR" w:bidi="en-US"/>
        </w:rPr>
      </w:pPr>
      <w:r w:rsidRPr="00416D26">
        <w:rPr>
          <w:rFonts w:eastAsia="Times New Roman"/>
          <w:b/>
          <w:bCs/>
          <w:szCs w:val="22"/>
          <w:lang w:eastAsia="fr-FR" w:bidi="en-US"/>
        </w:rPr>
        <w:t>HTML</w:t>
      </w:r>
      <w:r w:rsidRPr="00416D26">
        <w:rPr>
          <w:rFonts w:eastAsia="Times New Roman"/>
          <w:szCs w:val="22"/>
          <w:lang w:eastAsia="fr-FR" w:bidi="en-US"/>
        </w:rPr>
        <w:t xml:space="preserve"> : (HyperText </w:t>
      </w:r>
      <w:proofErr w:type="spellStart"/>
      <w:r w:rsidRPr="00416D26">
        <w:rPr>
          <w:rFonts w:eastAsia="Times New Roman"/>
          <w:szCs w:val="22"/>
          <w:lang w:eastAsia="fr-FR" w:bidi="en-US"/>
        </w:rPr>
        <w:t>Markup</w:t>
      </w:r>
      <w:proofErr w:type="spellEnd"/>
      <w:r w:rsidRPr="00416D26">
        <w:rPr>
          <w:rFonts w:eastAsia="Times New Roman"/>
          <w:szCs w:val="22"/>
          <w:lang w:eastAsia="fr-FR" w:bidi="en-US"/>
        </w:rPr>
        <w:t xml:space="preserve"> </w:t>
      </w:r>
      <w:proofErr w:type="spellStart"/>
      <w:r w:rsidRPr="00416D26">
        <w:rPr>
          <w:rFonts w:eastAsia="Times New Roman"/>
          <w:szCs w:val="22"/>
          <w:lang w:eastAsia="fr-FR" w:bidi="en-US"/>
        </w:rPr>
        <w:t>Language</w:t>
      </w:r>
      <w:proofErr w:type="spellEnd"/>
      <w:r w:rsidRPr="00416D26">
        <w:rPr>
          <w:rFonts w:eastAsia="Times New Roman"/>
          <w:szCs w:val="22"/>
          <w:lang w:eastAsia="fr-FR" w:bidi="en-US"/>
        </w:rPr>
        <w:t>) est le langage de base utilisé pour créer et structurer le contenu des pages web. Il permet de définir les différents éléments d'une page</w:t>
      </w:r>
      <w:r w:rsidRPr="00416D26">
        <w:rPr>
          <w:rFonts w:eastAsia="Times New Roman"/>
          <w:b/>
          <w:bCs/>
          <w:szCs w:val="22"/>
          <w:lang w:eastAsia="fr-FR" w:bidi="en-US"/>
        </w:rPr>
        <w:t>;</w:t>
      </w:r>
    </w:p>
    <w:p w14:paraId="6ACFFFA5" w14:textId="77777777" w:rsidR="00416D26" w:rsidRPr="00416D26" w:rsidRDefault="00416D26" w:rsidP="00416D26">
      <w:pPr>
        <w:numPr>
          <w:ilvl w:val="0"/>
          <w:numId w:val="40"/>
        </w:numPr>
        <w:spacing w:after="60"/>
        <w:contextualSpacing/>
        <w:rPr>
          <w:rFonts w:eastAsia="Times New Roman"/>
          <w:szCs w:val="22"/>
          <w:lang w:eastAsia="fr-FR" w:bidi="en-US"/>
        </w:rPr>
      </w:pPr>
      <w:r w:rsidRPr="00416D26">
        <w:rPr>
          <w:rFonts w:eastAsia="Times New Roman"/>
          <w:b/>
          <w:bCs/>
          <w:szCs w:val="22"/>
          <w:lang w:eastAsia="fr-FR" w:bidi="en-US"/>
        </w:rPr>
        <w:t>CSS :</w:t>
      </w:r>
      <w:r w:rsidRPr="00416D26">
        <w:rPr>
          <w:rFonts w:eastAsia="Times New Roman"/>
          <w:szCs w:val="22"/>
          <w:lang w:eastAsia="fr-FR" w:bidi="en-US"/>
        </w:rPr>
        <w:t xml:space="preserve"> (</w:t>
      </w:r>
      <w:proofErr w:type="spellStart"/>
      <w:r w:rsidRPr="00416D26">
        <w:rPr>
          <w:rFonts w:eastAsia="Times New Roman"/>
          <w:szCs w:val="22"/>
          <w:lang w:eastAsia="fr-FR" w:bidi="en-US"/>
        </w:rPr>
        <w:t>Cascading</w:t>
      </w:r>
      <w:proofErr w:type="spellEnd"/>
      <w:r w:rsidRPr="00416D26">
        <w:rPr>
          <w:rFonts w:eastAsia="Times New Roman"/>
          <w:szCs w:val="22"/>
          <w:lang w:eastAsia="fr-FR" w:bidi="en-US"/>
        </w:rPr>
        <w:t xml:space="preserve"> Style </w:t>
      </w:r>
      <w:proofErr w:type="spellStart"/>
      <w:r w:rsidRPr="00416D26">
        <w:rPr>
          <w:rFonts w:eastAsia="Times New Roman"/>
          <w:szCs w:val="22"/>
          <w:lang w:eastAsia="fr-FR" w:bidi="en-US"/>
        </w:rPr>
        <w:t>Sheets</w:t>
      </w:r>
      <w:proofErr w:type="spellEnd"/>
      <w:r w:rsidRPr="00416D26">
        <w:rPr>
          <w:rFonts w:eastAsia="Times New Roman"/>
          <w:szCs w:val="22"/>
          <w:lang w:eastAsia="fr-FR" w:bidi="en-US"/>
        </w:rPr>
        <w:t xml:space="preserve">) est un langage de style utilisé pour décrire la présentation visuelle des documents HTML et XML (y compris les dialectes XML tels que SVG, </w:t>
      </w:r>
      <w:proofErr w:type="spellStart"/>
      <w:r w:rsidRPr="00416D26">
        <w:rPr>
          <w:rFonts w:eastAsia="Times New Roman"/>
          <w:szCs w:val="22"/>
          <w:lang w:eastAsia="fr-FR" w:bidi="en-US"/>
        </w:rPr>
        <w:t>MathML</w:t>
      </w:r>
      <w:proofErr w:type="spellEnd"/>
      <w:r w:rsidRPr="00416D26">
        <w:rPr>
          <w:rFonts w:eastAsia="Times New Roman"/>
          <w:szCs w:val="22"/>
          <w:lang w:eastAsia="fr-FR" w:bidi="en-US"/>
        </w:rPr>
        <w:t xml:space="preserve"> ou XHTML). CSS est une technologie fondamentale du Web, aux côtés du HTML et de JavaScript.;</w:t>
      </w:r>
    </w:p>
    <w:p w14:paraId="488F4491" w14:textId="77777777" w:rsidR="00416D26" w:rsidRPr="00E83417" w:rsidDel="00AB706B" w:rsidRDefault="000B154A" w:rsidP="00416D26">
      <w:pPr>
        <w:numPr>
          <w:ilvl w:val="0"/>
          <w:numId w:val="40"/>
        </w:numPr>
        <w:spacing w:after="60"/>
        <w:contextualSpacing/>
        <w:rPr>
          <w:ins w:id="131" w:author="Ange NGUEWOU" w:date="2024-12-23T12:32:00Z"/>
          <w:del w:id="132" w:author="Freidy BEFOLO" w:date="2024-12-26T11:54:00Z"/>
          <w:rFonts w:eastAsia="Times New Roman"/>
          <w:szCs w:val="22"/>
          <w:lang w:eastAsia="fr-FR" w:bidi="en-US"/>
          <w:rPrChange w:id="133" w:author="Ange NGUEWOU" w:date="2024-12-23T12:32:00Z">
            <w:rPr>
              <w:ins w:id="134" w:author="Ange NGUEWOU" w:date="2024-12-23T12:32:00Z"/>
              <w:del w:id="135" w:author="Freidy BEFOLO" w:date="2024-12-26T11:54:00Z"/>
              <w:rFonts w:ascii="Times New Roman" w:eastAsia="Times New Roman" w:hAnsi="Times New Roman"/>
              <w:szCs w:val="22"/>
              <w:lang w:eastAsia="fr-FR" w:bidi="en-US"/>
            </w:rPr>
          </w:rPrChange>
        </w:rPr>
      </w:pPr>
      <w:proofErr w:type="spellStart"/>
      <w:r>
        <w:rPr>
          <w:rFonts w:eastAsia="Times New Roman"/>
          <w:b/>
          <w:bCs/>
          <w:szCs w:val="22"/>
          <w:lang w:eastAsia="fr-FR" w:bidi="en-US"/>
        </w:rPr>
        <w:t>ReactTS</w:t>
      </w:r>
      <w:proofErr w:type="spellEnd"/>
      <w:r w:rsidR="00416D26" w:rsidRPr="00416D26">
        <w:rPr>
          <w:rFonts w:eastAsia="Times New Roman"/>
          <w:szCs w:val="22"/>
          <w:lang w:eastAsia="fr-FR" w:bidi="en-US"/>
        </w:rPr>
        <w:t>: est une bibliothèque JavaScript gratuite et open-source utilisée pour construire des interfaces utilisateur. Elle est particulièrement populaire pour la création d'applications web dynamiques et interactives;</w:t>
      </w:r>
      <w:r w:rsidR="00416D26" w:rsidRPr="00416D26">
        <w:rPr>
          <w:rFonts w:ascii="Times New Roman" w:eastAsia="Times New Roman" w:hAnsi="Times New Roman"/>
          <w:szCs w:val="22"/>
          <w:lang w:eastAsia="fr-FR" w:bidi="en-US"/>
        </w:rPr>
        <w:t xml:space="preserve"> </w:t>
      </w:r>
    </w:p>
    <w:p w14:paraId="3B46509C" w14:textId="77777777" w:rsidR="00E83417" w:rsidRPr="00AB706B" w:rsidDel="00AB706B" w:rsidRDefault="00E83417">
      <w:pPr>
        <w:numPr>
          <w:ilvl w:val="0"/>
          <w:numId w:val="40"/>
        </w:numPr>
        <w:spacing w:after="60"/>
        <w:contextualSpacing/>
        <w:rPr>
          <w:ins w:id="136" w:author="Ange NGUEWOU" w:date="2024-12-23T12:32:00Z"/>
          <w:del w:id="137" w:author="Freidy BEFOLO" w:date="2024-12-26T11:54:00Z"/>
          <w:rFonts w:eastAsia="Times New Roman"/>
          <w:b/>
          <w:bCs/>
          <w:szCs w:val="22"/>
          <w:lang w:eastAsia="fr-FR" w:bidi="en-US"/>
        </w:rPr>
        <w:pPrChange w:id="138" w:author="Freidy BEFOLO" w:date="2024-12-26T11:54:00Z">
          <w:pPr>
            <w:spacing w:after="160" w:line="259" w:lineRule="auto"/>
            <w:jc w:val="left"/>
          </w:pPr>
        </w:pPrChange>
      </w:pPr>
      <w:ins w:id="139" w:author="Ange NGUEWOU" w:date="2024-12-23T12:32:00Z">
        <w:del w:id="140" w:author="Freidy BEFOLO" w:date="2024-12-26T11:54:00Z">
          <w:r w:rsidRPr="00AB706B" w:rsidDel="00AB706B">
            <w:rPr>
              <w:rFonts w:eastAsia="Times New Roman"/>
              <w:b/>
              <w:bCs/>
              <w:szCs w:val="22"/>
              <w:lang w:eastAsia="fr-FR" w:bidi="en-US"/>
            </w:rPr>
            <w:br w:type="page"/>
          </w:r>
        </w:del>
      </w:ins>
    </w:p>
    <w:p w14:paraId="138F33A9" w14:textId="77777777" w:rsidR="00E83417" w:rsidRPr="00416D26" w:rsidRDefault="00E83417">
      <w:pPr>
        <w:numPr>
          <w:ilvl w:val="0"/>
          <w:numId w:val="40"/>
        </w:numPr>
        <w:spacing w:after="60"/>
        <w:contextualSpacing/>
        <w:rPr>
          <w:rFonts w:eastAsia="Times New Roman"/>
          <w:szCs w:val="22"/>
          <w:lang w:eastAsia="fr-FR" w:bidi="en-US"/>
        </w:rPr>
      </w:pPr>
    </w:p>
    <w:p w14:paraId="77BD9CB4" w14:textId="77777777" w:rsidR="00BA0722" w:rsidRPr="00BE2B36" w:rsidRDefault="00BA0722" w:rsidP="00BA0722">
      <w:pPr>
        <w:pStyle w:val="Titre1"/>
        <w:numPr>
          <w:ilvl w:val="0"/>
          <w:numId w:val="1"/>
        </w:numPr>
        <w:spacing w:line="360" w:lineRule="auto"/>
        <w:jc w:val="left"/>
      </w:pPr>
      <w:bookmarkStart w:id="141" w:name="_Toc488921012"/>
      <w:bookmarkStart w:id="142" w:name="_Toc157681471"/>
      <w:bookmarkStart w:id="143" w:name="_Toc185672550"/>
      <w:r>
        <w:t>TECHNOLOGIES  UTILISEES</w:t>
      </w:r>
      <w:bookmarkEnd w:id="141"/>
      <w:bookmarkEnd w:id="142"/>
      <w:bookmarkEnd w:id="143"/>
    </w:p>
    <w:p w14:paraId="40319C14" w14:textId="16A90D95" w:rsidR="00AB706B" w:rsidRDefault="00BA0722" w:rsidP="000B154A">
      <w:pPr>
        <w:spacing w:before="240"/>
        <w:ind w:firstLine="426"/>
        <w:rPr>
          <w:ins w:id="144" w:author="Freidy BEFOLO" w:date="2024-12-26T11:54:00Z"/>
          <w:lang w:eastAsia="fr-FR"/>
        </w:rPr>
      </w:pPr>
      <w:r>
        <w:rPr>
          <w:lang w:eastAsia="fr-FR"/>
        </w:rPr>
        <w:t>Dans cette partie du document, nous décrivons les différentes technologies sur lesquelles devra s’appuyer l’architecture logique de la plateforme d’observatoire du numérique.</w:t>
      </w:r>
    </w:p>
    <w:p w14:paraId="14FF0680" w14:textId="76166DA9" w:rsidR="00BA0722" w:rsidRPr="00DE669F" w:rsidRDefault="00AB706B">
      <w:pPr>
        <w:spacing w:after="160" w:line="259" w:lineRule="auto"/>
        <w:jc w:val="left"/>
        <w:rPr>
          <w:lang w:eastAsia="fr-FR"/>
        </w:rPr>
        <w:pPrChange w:id="145" w:author="Freidy BEFOLO" w:date="2024-12-26T11:54:00Z">
          <w:pPr>
            <w:spacing w:before="240"/>
            <w:ind w:firstLine="426"/>
          </w:pPr>
        </w:pPrChange>
      </w:pPr>
      <w:ins w:id="146" w:author="Freidy BEFOLO" w:date="2024-12-26T11:54:00Z">
        <w:r>
          <w:rPr>
            <w:lang w:eastAsia="fr-FR"/>
          </w:rPr>
          <w:br w:type="page"/>
        </w:r>
      </w:ins>
    </w:p>
    <w:p w14:paraId="4A3D7A51" w14:textId="77777777" w:rsidR="00BA0722" w:rsidRPr="00C43F3D" w:rsidRDefault="00BA0722" w:rsidP="00463022">
      <w:pPr>
        <w:pStyle w:val="Titre2"/>
      </w:pPr>
      <w:bookmarkStart w:id="147" w:name="_Toc146718060"/>
      <w:bookmarkStart w:id="148" w:name="_Toc157681472"/>
      <w:bookmarkStart w:id="149" w:name="_Toc185672551"/>
      <w:r w:rsidRPr="00C43F3D">
        <w:lastRenderedPageBreak/>
        <w:t>Choix de la plateforme de développement</w:t>
      </w:r>
      <w:bookmarkEnd w:id="147"/>
      <w:bookmarkEnd w:id="148"/>
      <w:bookmarkEnd w:id="149"/>
    </w:p>
    <w:p w14:paraId="338A411B" w14:textId="77777777" w:rsidR="00BA0722" w:rsidRPr="003A796A" w:rsidRDefault="00BA0722" w:rsidP="00BA0722">
      <w:pPr>
        <w:rPr>
          <w:lang w:eastAsia="fr-FR"/>
        </w:rPr>
      </w:pPr>
      <w:r w:rsidRPr="003A796A">
        <w:rPr>
          <w:lang w:eastAsia="fr-FR"/>
        </w:rPr>
        <w:t>Le choix de la plateforme de d</w:t>
      </w:r>
      <w:r>
        <w:rPr>
          <w:lang w:eastAsia="fr-FR"/>
        </w:rPr>
        <w:t>éveloppement d'une application W</w:t>
      </w:r>
      <w:r w:rsidRPr="003A796A">
        <w:rPr>
          <w:lang w:eastAsia="fr-FR"/>
        </w:rPr>
        <w:t>eb dépend de plusieurs facteurs, tels que les besoins fonctionnels de l'application, les compétences techniques de l'équipe de développement, les délais et le budget du projet, ainsi que les contraintes spécifiques liées à l'application.</w:t>
      </w:r>
    </w:p>
    <w:p w14:paraId="59F06DD1" w14:textId="77777777" w:rsidR="00BA0722" w:rsidRDefault="00BA0722" w:rsidP="00BA0722">
      <w:pPr>
        <w:rPr>
          <w:lang w:eastAsia="fr-FR"/>
        </w:rPr>
      </w:pPr>
      <w:r w:rsidRPr="003A796A">
        <w:rPr>
          <w:lang w:eastAsia="fr-FR"/>
        </w:rPr>
        <w:t>Dans le cadre du développement de la plateforme de vérification de l’authenticité, les éléments de développement utilisés sont :</w:t>
      </w:r>
    </w:p>
    <w:p w14:paraId="77B1CFED" w14:textId="77777777" w:rsidR="00BA0722" w:rsidRDefault="00BA0722" w:rsidP="00BA0722">
      <w:pPr>
        <w:pStyle w:val="Lgende"/>
      </w:pPr>
      <w:bookmarkStart w:id="150" w:name="_Toc157681849"/>
      <w:r>
        <w:t xml:space="preserve">Tableau </w:t>
      </w:r>
      <w:r>
        <w:rPr>
          <w:noProof/>
        </w:rPr>
        <w:fldChar w:fldCharType="begin"/>
      </w:r>
      <w:r>
        <w:rPr>
          <w:noProof/>
        </w:rPr>
        <w:instrText xml:space="preserve"> SEQ Tableau \* ARABIC </w:instrText>
      </w:r>
      <w:r>
        <w:rPr>
          <w:noProof/>
        </w:rPr>
        <w:fldChar w:fldCharType="separate"/>
      </w:r>
      <w:r w:rsidR="0028382E">
        <w:rPr>
          <w:noProof/>
        </w:rPr>
        <w:t>2</w:t>
      </w:r>
      <w:r>
        <w:rPr>
          <w:noProof/>
        </w:rPr>
        <w:fldChar w:fldCharType="end"/>
      </w:r>
      <w:r>
        <w:t> : Liste des technologies utilisées</w:t>
      </w:r>
      <w:bookmarkEnd w:id="150"/>
    </w:p>
    <w:tbl>
      <w:tblPr>
        <w:tblStyle w:val="TableauGrille4-Accentuation51"/>
        <w:tblW w:w="0" w:type="auto"/>
        <w:tblLook w:val="04A0" w:firstRow="1" w:lastRow="0" w:firstColumn="1" w:lastColumn="0" w:noHBand="0" w:noVBand="1"/>
      </w:tblPr>
      <w:tblGrid>
        <w:gridCol w:w="3397"/>
        <w:gridCol w:w="6339"/>
      </w:tblGrid>
      <w:tr w:rsidR="0028382E" w:rsidRPr="00F37B49" w14:paraId="5758C196" w14:textId="77777777" w:rsidTr="00283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82B19A" w14:textId="77777777" w:rsidR="0028382E" w:rsidRPr="00F37B49" w:rsidRDefault="0028382E" w:rsidP="00DB2477">
            <w:pPr>
              <w:rPr>
                <w:lang w:eastAsia="fr-FR"/>
              </w:rPr>
            </w:pPr>
            <w:r w:rsidRPr="00F37B49">
              <w:rPr>
                <w:lang w:eastAsia="fr-FR"/>
              </w:rPr>
              <w:t>Technologies</w:t>
            </w:r>
          </w:p>
        </w:tc>
        <w:tc>
          <w:tcPr>
            <w:tcW w:w="6339" w:type="dxa"/>
          </w:tcPr>
          <w:p w14:paraId="5FE4608C" w14:textId="77777777" w:rsidR="0028382E" w:rsidRPr="00F37B49" w:rsidRDefault="0028382E" w:rsidP="00DB2477">
            <w:pPr>
              <w:cnfStyle w:val="100000000000" w:firstRow="1" w:lastRow="0" w:firstColumn="0" w:lastColumn="0" w:oddVBand="0" w:evenVBand="0" w:oddHBand="0" w:evenHBand="0" w:firstRowFirstColumn="0" w:firstRowLastColumn="0" w:lastRowFirstColumn="0" w:lastRowLastColumn="0"/>
              <w:rPr>
                <w:lang w:eastAsia="fr-FR"/>
              </w:rPr>
            </w:pPr>
            <w:r w:rsidRPr="00F37B49">
              <w:rPr>
                <w:lang w:eastAsia="fr-FR"/>
              </w:rPr>
              <w:t>Descriptions</w:t>
            </w:r>
          </w:p>
        </w:tc>
      </w:tr>
      <w:tr w:rsidR="0028382E" w:rsidRPr="00F37B49" w14:paraId="62E37DF9" w14:textId="77777777" w:rsidTr="0028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3077276" w14:textId="77777777" w:rsidR="0028382E" w:rsidRPr="00F37B49" w:rsidRDefault="0028382E" w:rsidP="00DB2477">
            <w:pPr>
              <w:rPr>
                <w:lang w:eastAsia="fr-FR"/>
              </w:rPr>
            </w:pPr>
            <w:r w:rsidRPr="00F37B49">
              <w:rPr>
                <w:lang w:eastAsia="fr-FR"/>
              </w:rPr>
              <w:t>Langage Python V3.10+</w:t>
            </w:r>
          </w:p>
        </w:tc>
        <w:tc>
          <w:tcPr>
            <w:tcW w:w="6339" w:type="dxa"/>
          </w:tcPr>
          <w:p w14:paraId="4FBEB99C" w14:textId="77777777" w:rsidR="0028382E" w:rsidRPr="00F37B49" w:rsidRDefault="0028382E" w:rsidP="00DB2477">
            <w:pPr>
              <w:cnfStyle w:val="000000100000" w:firstRow="0" w:lastRow="0" w:firstColumn="0" w:lastColumn="0" w:oddVBand="0" w:evenVBand="0" w:oddHBand="1" w:evenHBand="0" w:firstRowFirstColumn="0" w:firstRowLastColumn="0" w:lastRowFirstColumn="0" w:lastRowLastColumn="0"/>
              <w:rPr>
                <w:lang w:eastAsia="fr-FR"/>
              </w:rPr>
            </w:pPr>
            <w:r w:rsidRPr="00F37B49">
              <w:rPr>
                <w:lang w:eastAsia="fr-FR"/>
              </w:rPr>
              <w:t>Un langage de programmation polyvalent et sécurisé utilisé pour le développement Web, développement desktop et mobile.</w:t>
            </w:r>
          </w:p>
        </w:tc>
      </w:tr>
      <w:tr w:rsidR="0028382E" w:rsidRPr="00F37B49" w14:paraId="3BAF34BA" w14:textId="77777777" w:rsidTr="0028382E">
        <w:tc>
          <w:tcPr>
            <w:cnfStyle w:val="001000000000" w:firstRow="0" w:lastRow="0" w:firstColumn="1" w:lastColumn="0" w:oddVBand="0" w:evenVBand="0" w:oddHBand="0" w:evenHBand="0" w:firstRowFirstColumn="0" w:firstRowLastColumn="0" w:lastRowFirstColumn="0" w:lastRowLastColumn="0"/>
            <w:tcW w:w="3397" w:type="dxa"/>
          </w:tcPr>
          <w:p w14:paraId="4C64A44E" w14:textId="77777777" w:rsidR="0028382E" w:rsidRPr="00F37B49" w:rsidRDefault="0028382E" w:rsidP="00DB2477">
            <w:pPr>
              <w:rPr>
                <w:lang w:eastAsia="fr-FR"/>
              </w:rPr>
            </w:pPr>
            <w:r w:rsidRPr="00F37B49">
              <w:rPr>
                <w:lang w:eastAsia="fr-FR"/>
              </w:rPr>
              <w:t>Django V4.1.12</w:t>
            </w:r>
          </w:p>
        </w:tc>
        <w:tc>
          <w:tcPr>
            <w:tcW w:w="6339" w:type="dxa"/>
          </w:tcPr>
          <w:p w14:paraId="4C001EED" w14:textId="77777777" w:rsidR="0028382E" w:rsidRPr="00F37B49" w:rsidRDefault="0028382E" w:rsidP="00DB2477">
            <w:pPr>
              <w:cnfStyle w:val="000000000000" w:firstRow="0" w:lastRow="0" w:firstColumn="0" w:lastColumn="0" w:oddVBand="0" w:evenVBand="0" w:oddHBand="0" w:evenHBand="0" w:firstRowFirstColumn="0" w:firstRowLastColumn="0" w:lastRowFirstColumn="0" w:lastRowLastColumn="0"/>
              <w:rPr>
                <w:lang w:eastAsia="fr-FR"/>
              </w:rPr>
            </w:pPr>
            <w:r w:rsidRPr="00F37B49">
              <w:rPr>
                <w:lang w:eastAsia="fr-FR"/>
              </w:rPr>
              <w:t>Framework utilisant le langage Python permettant de développer des applications évolutives et sécurisées.</w:t>
            </w:r>
          </w:p>
        </w:tc>
      </w:tr>
      <w:tr w:rsidR="0028382E" w:rsidRPr="00F37B49" w14:paraId="0EF97621" w14:textId="77777777" w:rsidTr="0028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B869A1D" w14:textId="77777777" w:rsidR="0028382E" w:rsidRPr="00F37B49" w:rsidRDefault="0028382E" w:rsidP="00DB2477">
            <w:pPr>
              <w:rPr>
                <w:lang w:eastAsia="fr-FR"/>
              </w:rPr>
            </w:pPr>
            <w:r w:rsidRPr="00F37B49">
              <w:rPr>
                <w:lang w:eastAsia="fr-FR"/>
              </w:rPr>
              <w:t>Django-</w:t>
            </w:r>
            <w:proofErr w:type="spellStart"/>
            <w:r w:rsidRPr="00F37B49">
              <w:rPr>
                <w:lang w:eastAsia="fr-FR"/>
              </w:rPr>
              <w:t>Rest</w:t>
            </w:r>
            <w:proofErr w:type="spellEnd"/>
            <w:r w:rsidRPr="00F37B49">
              <w:rPr>
                <w:lang w:eastAsia="fr-FR"/>
              </w:rPr>
              <w:t>-Framework V3.14.0</w:t>
            </w:r>
          </w:p>
        </w:tc>
        <w:tc>
          <w:tcPr>
            <w:tcW w:w="6339" w:type="dxa"/>
          </w:tcPr>
          <w:p w14:paraId="05D31C83" w14:textId="77777777" w:rsidR="0028382E" w:rsidRPr="00F37B49" w:rsidRDefault="0028382E" w:rsidP="00DB2477">
            <w:pPr>
              <w:cnfStyle w:val="000000100000" w:firstRow="0" w:lastRow="0" w:firstColumn="0" w:lastColumn="0" w:oddVBand="0" w:evenVBand="0" w:oddHBand="1" w:evenHBand="0" w:firstRowFirstColumn="0" w:firstRowLastColumn="0" w:lastRowFirstColumn="0" w:lastRowLastColumn="0"/>
              <w:rPr>
                <w:lang w:eastAsia="fr-FR"/>
              </w:rPr>
            </w:pPr>
            <w:r w:rsidRPr="00F37B49">
              <w:rPr>
                <w:lang w:eastAsia="fr-FR"/>
              </w:rPr>
              <w:t>Outil puissant et flexible de développement pour la création d'APIs web avec Django</w:t>
            </w:r>
          </w:p>
        </w:tc>
      </w:tr>
      <w:tr w:rsidR="0028382E" w:rsidRPr="00F37B49" w14:paraId="595F4B54" w14:textId="77777777" w:rsidTr="0028382E">
        <w:tc>
          <w:tcPr>
            <w:cnfStyle w:val="001000000000" w:firstRow="0" w:lastRow="0" w:firstColumn="1" w:lastColumn="0" w:oddVBand="0" w:evenVBand="0" w:oddHBand="0" w:evenHBand="0" w:firstRowFirstColumn="0" w:firstRowLastColumn="0" w:lastRowFirstColumn="0" w:lastRowLastColumn="0"/>
            <w:tcW w:w="3397" w:type="dxa"/>
            <w:vAlign w:val="center"/>
          </w:tcPr>
          <w:p w14:paraId="13358DBB" w14:textId="77777777" w:rsidR="0028382E" w:rsidRPr="00F37B49" w:rsidRDefault="0028382E" w:rsidP="00DB2477">
            <w:pPr>
              <w:jc w:val="left"/>
              <w:rPr>
                <w:lang w:eastAsia="fr-FR"/>
              </w:rPr>
            </w:pPr>
            <w:proofErr w:type="spellStart"/>
            <w:r>
              <w:t>djangorestframework</w:t>
            </w:r>
            <w:proofErr w:type="spellEnd"/>
            <w:r>
              <w:t>-gis V1.0</w:t>
            </w:r>
          </w:p>
        </w:tc>
        <w:tc>
          <w:tcPr>
            <w:tcW w:w="6339" w:type="dxa"/>
          </w:tcPr>
          <w:p w14:paraId="088B0C30" w14:textId="77777777" w:rsidR="0028382E" w:rsidRPr="00F37B49" w:rsidRDefault="0028382E" w:rsidP="00DB2477">
            <w:pPr>
              <w:cnfStyle w:val="000000000000" w:firstRow="0" w:lastRow="0" w:firstColumn="0" w:lastColumn="0" w:oddVBand="0" w:evenVBand="0" w:oddHBand="0" w:evenHBand="0" w:firstRowFirstColumn="0" w:firstRowLastColumn="0" w:lastRowFirstColumn="0" w:lastRowLastColumn="0"/>
              <w:rPr>
                <w:lang w:eastAsia="fr-FR"/>
              </w:rPr>
            </w:pPr>
            <w:r>
              <w:t>Une extension pour Django REST Framework qui facilite la manipulation et la gestion de données géo-spatiales dans une API Django.</w:t>
            </w:r>
          </w:p>
        </w:tc>
      </w:tr>
      <w:tr w:rsidR="0028382E" w:rsidRPr="00F37B49" w14:paraId="430DDC5B" w14:textId="77777777" w:rsidTr="0028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7D9B0B4" w14:textId="77777777" w:rsidR="0028382E" w:rsidRPr="00F37B49" w:rsidRDefault="0028382E" w:rsidP="00DB2477">
            <w:pPr>
              <w:jc w:val="left"/>
              <w:rPr>
                <w:lang w:eastAsia="fr-FR"/>
              </w:rPr>
            </w:pPr>
            <w:r>
              <w:rPr>
                <w:lang w:eastAsia="fr-FR"/>
              </w:rPr>
              <w:t>OSGeo4W  (GDAL, PROJ, GEOS)</w:t>
            </w:r>
          </w:p>
        </w:tc>
        <w:tc>
          <w:tcPr>
            <w:tcW w:w="6339" w:type="dxa"/>
          </w:tcPr>
          <w:p w14:paraId="355CC567" w14:textId="77777777" w:rsidR="0028382E" w:rsidRPr="00F37B49" w:rsidRDefault="0028382E" w:rsidP="00DB2477">
            <w:pPr>
              <w:cnfStyle w:val="000000100000" w:firstRow="0" w:lastRow="0" w:firstColumn="0" w:lastColumn="0" w:oddVBand="0" w:evenVBand="0" w:oddHBand="1" w:evenHBand="0" w:firstRowFirstColumn="0" w:firstRowLastColumn="0" w:lastRowFirstColumn="0" w:lastRowLastColumn="0"/>
              <w:rPr>
                <w:lang w:eastAsia="fr-FR"/>
              </w:rPr>
            </w:pPr>
            <w:r>
              <w:t>Fournissent à Django les outils essentiels pour la manipulation efficace des données géo-spatiales, incluant la lecture de formats géographiques, la gestion des projections cartographiques et les opérations géométriques avancées.</w:t>
            </w:r>
          </w:p>
        </w:tc>
      </w:tr>
      <w:tr w:rsidR="0028382E" w:rsidRPr="00F37B49" w14:paraId="50B4D491" w14:textId="77777777" w:rsidTr="0028382E">
        <w:tc>
          <w:tcPr>
            <w:cnfStyle w:val="001000000000" w:firstRow="0" w:lastRow="0" w:firstColumn="1" w:lastColumn="0" w:oddVBand="0" w:evenVBand="0" w:oddHBand="0" w:evenHBand="0" w:firstRowFirstColumn="0" w:firstRowLastColumn="0" w:lastRowFirstColumn="0" w:lastRowLastColumn="0"/>
            <w:tcW w:w="3397" w:type="dxa"/>
          </w:tcPr>
          <w:p w14:paraId="05CB6408" w14:textId="77777777" w:rsidR="0028382E" w:rsidRPr="00F37B49" w:rsidRDefault="0028382E" w:rsidP="00DB2477">
            <w:pPr>
              <w:rPr>
                <w:lang w:eastAsia="fr-FR"/>
              </w:rPr>
            </w:pPr>
            <w:r w:rsidRPr="00F37B49">
              <w:rPr>
                <w:lang w:eastAsia="fr-FR"/>
              </w:rPr>
              <w:t xml:space="preserve">HTML (HyperText </w:t>
            </w:r>
            <w:proofErr w:type="spellStart"/>
            <w:r w:rsidRPr="00F37B49">
              <w:rPr>
                <w:lang w:eastAsia="fr-FR"/>
              </w:rPr>
              <w:t>Markup</w:t>
            </w:r>
            <w:proofErr w:type="spellEnd"/>
            <w:r w:rsidRPr="00F37B49">
              <w:rPr>
                <w:lang w:eastAsia="fr-FR"/>
              </w:rPr>
              <w:t xml:space="preserve"> </w:t>
            </w:r>
            <w:proofErr w:type="spellStart"/>
            <w:r w:rsidRPr="00F37B49">
              <w:rPr>
                <w:lang w:eastAsia="fr-FR"/>
              </w:rPr>
              <w:t>Language</w:t>
            </w:r>
            <w:proofErr w:type="spellEnd"/>
            <w:r w:rsidRPr="00F37B49">
              <w:rPr>
                <w:lang w:eastAsia="fr-FR"/>
              </w:rPr>
              <w:t>) </w:t>
            </w:r>
          </w:p>
        </w:tc>
        <w:tc>
          <w:tcPr>
            <w:tcW w:w="6339" w:type="dxa"/>
          </w:tcPr>
          <w:p w14:paraId="66C939A1" w14:textId="77777777" w:rsidR="0028382E" w:rsidRPr="00F37B49" w:rsidRDefault="0028382E" w:rsidP="00DB2477">
            <w:pPr>
              <w:cnfStyle w:val="000000000000" w:firstRow="0" w:lastRow="0" w:firstColumn="0" w:lastColumn="0" w:oddVBand="0" w:evenVBand="0" w:oddHBand="0" w:evenHBand="0" w:firstRowFirstColumn="0" w:firstRowLastColumn="0" w:lastRowFirstColumn="0" w:lastRowLastColumn="0"/>
              <w:rPr>
                <w:lang w:eastAsia="fr-FR"/>
              </w:rPr>
            </w:pPr>
            <w:r w:rsidRPr="00F37B49">
              <w:rPr>
                <w:lang w:eastAsia="fr-FR"/>
              </w:rPr>
              <w:t>Un langage de balisage standard utilisé pour créer et structurer le contenu d’une page Web. Il s’agit d’un langage de base pour la création de sites web et il est utilisé pour décrire la structure et le contenu d’une page web.</w:t>
            </w:r>
          </w:p>
        </w:tc>
      </w:tr>
      <w:tr w:rsidR="0028382E" w:rsidRPr="00F37B49" w14:paraId="6C11FD03" w14:textId="77777777" w:rsidTr="0028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44B9AEA" w14:textId="77777777" w:rsidR="0028382E" w:rsidRPr="00F37B49" w:rsidRDefault="0028382E" w:rsidP="00DB2477">
            <w:pPr>
              <w:rPr>
                <w:lang w:eastAsia="fr-FR"/>
              </w:rPr>
            </w:pPr>
            <w:proofErr w:type="spellStart"/>
            <w:r w:rsidRPr="00F37B49">
              <w:rPr>
                <w:lang w:eastAsia="fr-FR"/>
              </w:rPr>
              <w:t>ReactJS</w:t>
            </w:r>
            <w:proofErr w:type="spellEnd"/>
            <w:r w:rsidRPr="00F37B49">
              <w:rPr>
                <w:lang w:eastAsia="fr-FR"/>
              </w:rPr>
              <w:t xml:space="preserve"> V18</w:t>
            </w:r>
          </w:p>
        </w:tc>
        <w:tc>
          <w:tcPr>
            <w:tcW w:w="6339" w:type="dxa"/>
          </w:tcPr>
          <w:p w14:paraId="2382CD7D" w14:textId="77777777" w:rsidR="0028382E" w:rsidRPr="00F37B49" w:rsidRDefault="0028382E" w:rsidP="00DB2477">
            <w:pPr>
              <w:cnfStyle w:val="000000100000" w:firstRow="0" w:lastRow="0" w:firstColumn="0" w:lastColumn="0" w:oddVBand="0" w:evenVBand="0" w:oddHBand="1" w:evenHBand="0" w:firstRowFirstColumn="0" w:firstRowLastColumn="0" w:lastRowFirstColumn="0" w:lastRowLastColumn="0"/>
              <w:rPr>
                <w:lang w:eastAsia="fr-FR"/>
              </w:rPr>
            </w:pPr>
            <w:r w:rsidRPr="00F37B49">
              <w:rPr>
                <w:lang w:eastAsia="fr-FR"/>
              </w:rPr>
              <w:t>Framework JavaScript open-source développé par Facebook. Il est largement utilisé pour construire des applications web dynamiques et interactives.</w:t>
            </w:r>
          </w:p>
        </w:tc>
      </w:tr>
      <w:tr w:rsidR="0028382E" w:rsidRPr="00F37B49" w14:paraId="55D97436" w14:textId="77777777" w:rsidTr="0028382E">
        <w:tc>
          <w:tcPr>
            <w:cnfStyle w:val="001000000000" w:firstRow="0" w:lastRow="0" w:firstColumn="1" w:lastColumn="0" w:oddVBand="0" w:evenVBand="0" w:oddHBand="0" w:evenHBand="0" w:firstRowFirstColumn="0" w:firstRowLastColumn="0" w:lastRowFirstColumn="0" w:lastRowLastColumn="0"/>
            <w:tcW w:w="3397" w:type="dxa"/>
          </w:tcPr>
          <w:p w14:paraId="09245CAC" w14:textId="77777777" w:rsidR="0028382E" w:rsidRPr="00F37B49" w:rsidRDefault="0028382E" w:rsidP="00DB2477">
            <w:pPr>
              <w:rPr>
                <w:lang w:eastAsia="fr-FR"/>
              </w:rPr>
            </w:pPr>
            <w:r w:rsidRPr="00F37B49">
              <w:rPr>
                <w:lang w:eastAsia="fr-FR"/>
              </w:rPr>
              <w:lastRenderedPageBreak/>
              <w:t>CSS (</w:t>
            </w:r>
            <w:proofErr w:type="spellStart"/>
            <w:r w:rsidRPr="00F37B49">
              <w:rPr>
                <w:lang w:eastAsia="fr-FR"/>
              </w:rPr>
              <w:t>Cascading</w:t>
            </w:r>
            <w:proofErr w:type="spellEnd"/>
            <w:r w:rsidRPr="00F37B49">
              <w:rPr>
                <w:lang w:eastAsia="fr-FR"/>
              </w:rPr>
              <w:t xml:space="preserve"> Style </w:t>
            </w:r>
            <w:proofErr w:type="spellStart"/>
            <w:r w:rsidRPr="00F37B49">
              <w:rPr>
                <w:lang w:eastAsia="fr-FR"/>
              </w:rPr>
              <w:t>Sheets</w:t>
            </w:r>
            <w:proofErr w:type="spellEnd"/>
            <w:r w:rsidRPr="00F37B49">
              <w:rPr>
                <w:lang w:eastAsia="fr-FR"/>
              </w:rPr>
              <w:t>) </w:t>
            </w:r>
          </w:p>
        </w:tc>
        <w:tc>
          <w:tcPr>
            <w:tcW w:w="6339" w:type="dxa"/>
          </w:tcPr>
          <w:p w14:paraId="5303DA45" w14:textId="77777777" w:rsidR="0028382E" w:rsidRPr="00F37B49" w:rsidRDefault="0028382E" w:rsidP="00DB2477">
            <w:pPr>
              <w:cnfStyle w:val="000000000000" w:firstRow="0" w:lastRow="0" w:firstColumn="0" w:lastColumn="0" w:oddVBand="0" w:evenVBand="0" w:oddHBand="0" w:evenHBand="0" w:firstRowFirstColumn="0" w:firstRowLastColumn="0" w:lastRowFirstColumn="0" w:lastRowLastColumn="0"/>
              <w:rPr>
                <w:lang w:eastAsia="fr-FR"/>
              </w:rPr>
            </w:pPr>
            <w:r w:rsidRPr="00F37B49">
              <w:rPr>
                <w:lang w:eastAsia="fr-FR"/>
              </w:rPr>
              <w:t>Un langage de feuilles de style utilisé pour décrire la présentation et l'apparence d'un document HTML (ou XML). Il permet de contrôler l'aspect visuel des éléments d'une page Web, tels que la couleur, la taille, la police, la mise en page, etc.</w:t>
            </w:r>
          </w:p>
        </w:tc>
      </w:tr>
      <w:tr w:rsidR="0028382E" w:rsidRPr="00F37B49" w14:paraId="37C5C8F9" w14:textId="77777777" w:rsidTr="00283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24C3215" w14:textId="77777777" w:rsidR="0028382E" w:rsidRPr="00F37B49" w:rsidRDefault="0028382E" w:rsidP="00DB2477">
            <w:pPr>
              <w:rPr>
                <w:lang w:eastAsia="fr-FR"/>
              </w:rPr>
            </w:pPr>
            <w:r>
              <w:rPr>
                <w:lang w:eastAsia="fr-FR"/>
              </w:rPr>
              <w:t>GEOSERVER</w:t>
            </w:r>
          </w:p>
        </w:tc>
        <w:tc>
          <w:tcPr>
            <w:tcW w:w="6339" w:type="dxa"/>
          </w:tcPr>
          <w:p w14:paraId="102A09C7" w14:textId="77777777" w:rsidR="0028382E" w:rsidRPr="00F37B49" w:rsidRDefault="0028382E" w:rsidP="0028382E">
            <w:pPr>
              <w:cnfStyle w:val="000000100000" w:firstRow="0" w:lastRow="0" w:firstColumn="0" w:lastColumn="0" w:oddVBand="0" w:evenVBand="0" w:oddHBand="1" w:evenHBand="0" w:firstRowFirstColumn="0" w:firstRowLastColumn="0" w:lastRowFirstColumn="0" w:lastRowLastColumn="0"/>
              <w:rPr>
                <w:lang w:eastAsia="fr-FR"/>
              </w:rPr>
            </w:pPr>
            <w:r w:rsidRPr="0028382E">
              <w:rPr>
                <w:lang w:eastAsia="fr-FR"/>
              </w:rPr>
              <w:t xml:space="preserve">plateforme open-source conçue pour publier, gérer et partager des données </w:t>
            </w:r>
            <w:proofErr w:type="spellStart"/>
            <w:r w:rsidRPr="0028382E">
              <w:rPr>
                <w:lang w:eastAsia="fr-FR"/>
              </w:rPr>
              <w:t>géospatiales</w:t>
            </w:r>
            <w:proofErr w:type="spellEnd"/>
            <w:r w:rsidRPr="0028382E">
              <w:rPr>
                <w:lang w:eastAsia="fr-FR"/>
              </w:rPr>
              <w:t xml:space="preserve">. Elle permet de diffuser des données sous des formats standards comme WMS (Web </w:t>
            </w:r>
            <w:proofErr w:type="spellStart"/>
            <w:r w:rsidRPr="0028382E">
              <w:rPr>
                <w:lang w:eastAsia="fr-FR"/>
              </w:rPr>
              <w:t>Map</w:t>
            </w:r>
            <w:proofErr w:type="spellEnd"/>
            <w:r w:rsidRPr="0028382E">
              <w:rPr>
                <w:lang w:eastAsia="fr-FR"/>
              </w:rPr>
              <w:t xml:space="preserve"> Service), WFS (Web </w:t>
            </w:r>
            <w:proofErr w:type="spellStart"/>
            <w:r w:rsidRPr="0028382E">
              <w:rPr>
                <w:lang w:eastAsia="fr-FR"/>
              </w:rPr>
              <w:t>Feature</w:t>
            </w:r>
            <w:proofErr w:type="spellEnd"/>
            <w:r w:rsidRPr="0028382E">
              <w:rPr>
                <w:lang w:eastAsia="fr-FR"/>
              </w:rPr>
              <w:t xml:space="preserve"> Service) ou WCS (Web </w:t>
            </w:r>
            <w:proofErr w:type="spellStart"/>
            <w:r w:rsidRPr="0028382E">
              <w:rPr>
                <w:lang w:eastAsia="fr-FR"/>
              </w:rPr>
              <w:t>Coverage</w:t>
            </w:r>
            <w:proofErr w:type="spellEnd"/>
            <w:r w:rsidRPr="0028382E">
              <w:rPr>
                <w:lang w:eastAsia="fr-FR"/>
              </w:rPr>
              <w:t xml:space="preserve"> Service), facilitant l'interopérabilité avec des outils SIG (Systèmes d’Information Géographique) et des applications web. </w:t>
            </w:r>
          </w:p>
        </w:tc>
      </w:tr>
      <w:tr w:rsidR="0028382E" w:rsidRPr="00F37B49" w14:paraId="516FEBAC" w14:textId="77777777" w:rsidTr="0028382E">
        <w:tc>
          <w:tcPr>
            <w:cnfStyle w:val="001000000000" w:firstRow="0" w:lastRow="0" w:firstColumn="1" w:lastColumn="0" w:oddVBand="0" w:evenVBand="0" w:oddHBand="0" w:evenHBand="0" w:firstRowFirstColumn="0" w:firstRowLastColumn="0" w:lastRowFirstColumn="0" w:lastRowLastColumn="0"/>
            <w:tcW w:w="3397" w:type="dxa"/>
          </w:tcPr>
          <w:p w14:paraId="39BBBC58" w14:textId="77777777" w:rsidR="0028382E" w:rsidRPr="00F37B49" w:rsidRDefault="0028382E" w:rsidP="00DB2477">
            <w:pPr>
              <w:rPr>
                <w:b w:val="0"/>
                <w:lang w:eastAsia="fr-FR"/>
              </w:rPr>
            </w:pPr>
            <w:r w:rsidRPr="00F37B49">
              <w:rPr>
                <w:b w:val="0"/>
                <w:lang w:eastAsia="fr-FR"/>
              </w:rPr>
              <w:t>Autres</w:t>
            </w:r>
          </w:p>
        </w:tc>
        <w:tc>
          <w:tcPr>
            <w:tcW w:w="6339" w:type="dxa"/>
          </w:tcPr>
          <w:p w14:paraId="7235452C" w14:textId="77777777" w:rsidR="0028382E" w:rsidRPr="00F37B49" w:rsidRDefault="0028382E" w:rsidP="00DB2477">
            <w:pPr>
              <w:keepNext/>
              <w:cnfStyle w:val="000000000000" w:firstRow="0" w:lastRow="0" w:firstColumn="0" w:lastColumn="0" w:oddVBand="0" w:evenVBand="0" w:oddHBand="0" w:evenHBand="0" w:firstRowFirstColumn="0" w:firstRowLastColumn="0" w:lastRowFirstColumn="0" w:lastRowLastColumn="0"/>
              <w:rPr>
                <w:lang w:eastAsia="fr-FR"/>
              </w:rPr>
            </w:pPr>
            <w:r w:rsidRPr="00F37B49">
              <w:rPr>
                <w:lang w:eastAsia="fr-FR"/>
              </w:rPr>
              <w:t xml:space="preserve">Tous les packagent permettant la mise en place rapide de ladite plateforme. </w:t>
            </w:r>
          </w:p>
          <w:p w14:paraId="00AB9496" w14:textId="77777777" w:rsidR="0028382E" w:rsidRPr="00F37B49" w:rsidRDefault="0028382E" w:rsidP="00DB2477">
            <w:pPr>
              <w:keepNext/>
              <w:cnfStyle w:val="000000000000" w:firstRow="0" w:lastRow="0" w:firstColumn="0" w:lastColumn="0" w:oddVBand="0" w:evenVBand="0" w:oddHBand="0" w:evenHBand="0" w:firstRowFirstColumn="0" w:firstRowLastColumn="0" w:lastRowFirstColumn="0" w:lastRowLastColumn="0"/>
              <w:rPr>
                <w:lang w:eastAsia="fr-FR"/>
              </w:rPr>
            </w:pPr>
            <w:r w:rsidRPr="00F37B49">
              <w:rPr>
                <w:lang w:eastAsia="fr-FR"/>
              </w:rPr>
              <w:t xml:space="preserve">Environnement de développement Visual studio Code sous Windows / Linux / Mac  </w:t>
            </w:r>
          </w:p>
        </w:tc>
      </w:tr>
    </w:tbl>
    <w:p w14:paraId="4DB113A1" w14:textId="77777777" w:rsidR="00E83417" w:rsidRDefault="00E83417" w:rsidP="00BA0722">
      <w:pPr>
        <w:spacing w:after="160" w:line="259" w:lineRule="auto"/>
        <w:jc w:val="left"/>
        <w:rPr>
          <w:ins w:id="151" w:author="Ange NGUEWOU" w:date="2024-12-23T12:33:00Z"/>
        </w:rPr>
      </w:pPr>
    </w:p>
    <w:p w14:paraId="1D4AED3E" w14:textId="77777777" w:rsidR="00E83417" w:rsidRDefault="00E83417">
      <w:pPr>
        <w:spacing w:after="160" w:line="259" w:lineRule="auto"/>
        <w:jc w:val="left"/>
        <w:rPr>
          <w:ins w:id="152" w:author="Ange NGUEWOU" w:date="2024-12-23T12:33:00Z"/>
        </w:rPr>
      </w:pPr>
      <w:ins w:id="153" w:author="Ange NGUEWOU" w:date="2024-12-23T12:33:00Z">
        <w:r>
          <w:br w:type="page"/>
        </w:r>
      </w:ins>
    </w:p>
    <w:p w14:paraId="5E7C30A0" w14:textId="77777777" w:rsidR="00BA0722" w:rsidRPr="00226513" w:rsidRDefault="00BA0722" w:rsidP="00BA0722">
      <w:pPr>
        <w:spacing w:after="160" w:line="259" w:lineRule="auto"/>
        <w:jc w:val="left"/>
      </w:pPr>
    </w:p>
    <w:p w14:paraId="5D624071" w14:textId="77777777" w:rsidR="00BA0722" w:rsidRDefault="00BA0722" w:rsidP="00BA0722">
      <w:pPr>
        <w:pStyle w:val="Titre1"/>
        <w:numPr>
          <w:ilvl w:val="0"/>
          <w:numId w:val="1"/>
        </w:numPr>
        <w:spacing w:line="360" w:lineRule="auto"/>
        <w:jc w:val="left"/>
      </w:pPr>
      <w:bookmarkStart w:id="154" w:name="_Toc157681473"/>
      <w:bookmarkStart w:id="155" w:name="_Toc185672552"/>
      <w:r>
        <w:t>RECOMMANDATIONS DE SECURITE LIEES AU DEVELOPPEMENT DE L’APPLICATION</w:t>
      </w:r>
      <w:bookmarkEnd w:id="154"/>
      <w:bookmarkEnd w:id="155"/>
    </w:p>
    <w:p w14:paraId="1D4F127C" w14:textId="77777777" w:rsidR="00BA0722" w:rsidRDefault="00BA0722" w:rsidP="00BA0722">
      <w:pPr>
        <w:rPr>
          <w:lang w:eastAsia="fr-FR"/>
        </w:rPr>
      </w:pPr>
      <w:r>
        <w:rPr>
          <w:lang w:eastAsia="fr-FR"/>
        </w:rPr>
        <w:t>Le Top 10 OWASP permet d’identifier les règles minimales nécessaires pour neutraliser les failles les plus critiques dans les applications.</w:t>
      </w:r>
    </w:p>
    <w:p w14:paraId="7D84D3F1" w14:textId="77777777" w:rsidR="00BA0722" w:rsidRDefault="00BA0722" w:rsidP="00BA0722">
      <w:pPr>
        <w:rPr>
          <w:lang w:eastAsia="fr-FR"/>
        </w:rPr>
      </w:pPr>
      <w:r>
        <w:rPr>
          <w:lang w:eastAsia="fr-FR"/>
        </w:rPr>
        <w:t>Le tableau ci-dessous présente les 10 failles de sécurité les plus critiques des applications web  énumérées par OWASP et notre stratégie adoptée pour les neutraliser à travers l’application de vérification de l’authenticité des parchemins et titres.</w:t>
      </w:r>
    </w:p>
    <w:p w14:paraId="6BC3CDE4" w14:textId="77777777" w:rsidR="00BA0722" w:rsidRDefault="00BA0722" w:rsidP="00BA0722">
      <w:pPr>
        <w:pStyle w:val="Lgende"/>
        <w:rPr>
          <w:lang w:eastAsia="fr-FR"/>
        </w:rPr>
      </w:pPr>
      <w:bookmarkStart w:id="156" w:name="_Toc157681850"/>
      <w:r>
        <w:t xml:space="preserve">Tableau </w:t>
      </w:r>
      <w:r>
        <w:rPr>
          <w:noProof/>
        </w:rPr>
        <w:fldChar w:fldCharType="begin"/>
      </w:r>
      <w:r>
        <w:rPr>
          <w:noProof/>
        </w:rPr>
        <w:instrText xml:space="preserve"> SEQ Tableau \* ARABIC </w:instrText>
      </w:r>
      <w:r>
        <w:rPr>
          <w:noProof/>
        </w:rPr>
        <w:fldChar w:fldCharType="separate"/>
      </w:r>
      <w:r>
        <w:rPr>
          <w:noProof/>
        </w:rPr>
        <w:t>5</w:t>
      </w:r>
      <w:r>
        <w:rPr>
          <w:noProof/>
        </w:rPr>
        <w:fldChar w:fldCharType="end"/>
      </w:r>
      <w:r>
        <w:t> : F</w:t>
      </w:r>
      <w:r w:rsidRPr="008860D0">
        <w:t>ailles de sécurité les plus critiques</w:t>
      </w:r>
      <w:bookmarkEnd w:id="156"/>
    </w:p>
    <w:tbl>
      <w:tblPr>
        <w:tblStyle w:val="TableauGrille4-Accentuation11"/>
        <w:tblW w:w="5000" w:type="pct"/>
        <w:tblLook w:val="04A0" w:firstRow="1" w:lastRow="0" w:firstColumn="1" w:lastColumn="0" w:noHBand="0" w:noVBand="1"/>
      </w:tblPr>
      <w:tblGrid>
        <w:gridCol w:w="546"/>
        <w:gridCol w:w="1981"/>
        <w:gridCol w:w="3152"/>
        <w:gridCol w:w="4402"/>
      </w:tblGrid>
      <w:tr w:rsidR="00BA0722" w14:paraId="2CEDE1D7" w14:textId="77777777" w:rsidTr="001F52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tcPr>
          <w:p w14:paraId="51BEA215" w14:textId="77777777" w:rsidR="00BA0722" w:rsidRPr="005E6BBE" w:rsidRDefault="00BA0722" w:rsidP="001F52DA">
            <w:pPr>
              <w:rPr>
                <w:rFonts w:ascii="Candara" w:hAnsi="Candara"/>
                <w:lang w:eastAsia="fr-FR"/>
              </w:rPr>
            </w:pPr>
            <w:r w:rsidRPr="005E6BBE">
              <w:rPr>
                <w:rFonts w:ascii="Candara" w:hAnsi="Candara"/>
                <w:lang w:eastAsia="fr-FR"/>
              </w:rPr>
              <w:t>N°</w:t>
            </w:r>
          </w:p>
        </w:tc>
        <w:tc>
          <w:tcPr>
            <w:tcW w:w="985" w:type="pct"/>
          </w:tcPr>
          <w:p w14:paraId="195CDC05" w14:textId="77777777" w:rsidR="00BA0722" w:rsidRPr="005E6BBE" w:rsidRDefault="00BA0722" w:rsidP="001F52DA">
            <w:pPr>
              <w:cnfStyle w:val="100000000000" w:firstRow="1"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Vulnérabilité</w:t>
            </w:r>
          </w:p>
        </w:tc>
        <w:tc>
          <w:tcPr>
            <w:tcW w:w="1566" w:type="pct"/>
          </w:tcPr>
          <w:p w14:paraId="1A715DDF" w14:textId="77777777" w:rsidR="00BA0722" w:rsidRPr="005E6BBE" w:rsidRDefault="00BA0722" w:rsidP="001F52DA">
            <w:pPr>
              <w:cnfStyle w:val="100000000000" w:firstRow="1"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Description</w:t>
            </w:r>
          </w:p>
        </w:tc>
        <w:tc>
          <w:tcPr>
            <w:tcW w:w="2187" w:type="pct"/>
          </w:tcPr>
          <w:p w14:paraId="0A2AF461" w14:textId="77777777" w:rsidR="00BA0722" w:rsidRPr="005E6BBE" w:rsidRDefault="00BA0722" w:rsidP="001F52DA">
            <w:pPr>
              <w:cnfStyle w:val="100000000000" w:firstRow="1"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Stratégie de prémunition</w:t>
            </w:r>
          </w:p>
        </w:tc>
      </w:tr>
      <w:tr w:rsidR="00BA0722" w14:paraId="1FA9E9C4" w14:textId="77777777" w:rsidTr="001F5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tcPr>
          <w:p w14:paraId="3CFDBC37" w14:textId="77777777" w:rsidR="00BA0722" w:rsidRPr="005E6BBE" w:rsidRDefault="00BA0722" w:rsidP="001F52DA">
            <w:pPr>
              <w:rPr>
                <w:rFonts w:ascii="Candara" w:hAnsi="Candara"/>
                <w:lang w:eastAsia="fr-FR"/>
              </w:rPr>
            </w:pPr>
            <w:r w:rsidRPr="005E6BBE">
              <w:rPr>
                <w:rFonts w:ascii="Candara" w:hAnsi="Candara"/>
                <w:lang w:eastAsia="fr-FR"/>
              </w:rPr>
              <w:t>A1</w:t>
            </w:r>
          </w:p>
        </w:tc>
        <w:tc>
          <w:tcPr>
            <w:tcW w:w="985" w:type="pct"/>
            <w:vAlign w:val="center"/>
          </w:tcPr>
          <w:p w14:paraId="6D2A4BEA" w14:textId="77777777" w:rsidR="00BA0722" w:rsidRPr="005E6BBE" w:rsidRDefault="00BA0722" w:rsidP="001F52DA">
            <w:pPr>
              <w:jc w:val="center"/>
              <w:cnfStyle w:val="000000100000" w:firstRow="0" w:lastRow="0" w:firstColumn="0" w:lastColumn="0" w:oddVBand="0" w:evenVBand="0" w:oddHBand="1" w:evenHBand="0" w:firstRowFirstColumn="0" w:firstRowLastColumn="0" w:lastRowFirstColumn="0" w:lastRowLastColumn="0"/>
              <w:rPr>
                <w:rFonts w:ascii="Candara" w:hAnsi="Candara"/>
                <w:b/>
                <w:lang w:eastAsia="fr-FR"/>
              </w:rPr>
            </w:pPr>
            <w:r w:rsidRPr="005E6BBE">
              <w:rPr>
                <w:rFonts w:ascii="Candara" w:hAnsi="Candara"/>
                <w:b/>
                <w:lang w:eastAsia="fr-FR"/>
              </w:rPr>
              <w:t>Injection</w:t>
            </w:r>
          </w:p>
        </w:tc>
        <w:tc>
          <w:tcPr>
            <w:tcW w:w="1566" w:type="pct"/>
          </w:tcPr>
          <w:p w14:paraId="0AAF4A38"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 xml:space="preserve">Une  faille  d'injection,  telle </w:t>
            </w:r>
            <w:r>
              <w:rPr>
                <w:rFonts w:ascii="Candara" w:hAnsi="Candara"/>
                <w:lang w:eastAsia="fr-FR"/>
              </w:rPr>
              <w:t xml:space="preserve">que  </w:t>
            </w:r>
            <w:r w:rsidRPr="005E6BBE">
              <w:rPr>
                <w:rFonts w:ascii="Candara" w:hAnsi="Candara"/>
                <w:lang w:eastAsia="fr-FR"/>
              </w:rPr>
              <w:t xml:space="preserve"> l'injection  SQL,  OS  et  LDAP,  se  produit  quand  une  donnée  non  fiable</w:t>
            </w:r>
          </w:p>
          <w:p w14:paraId="01BF03B7"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est  envoyée  à  un  interpréteur  en  tant  qu'élément  d'une  commande  ou  d'une  requête.  Les</w:t>
            </w:r>
          </w:p>
          <w:p w14:paraId="17FE2DE5"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données  hostiles  de  l'attaquant  peuvent  duper  l'interpréteur  afin  de  l'amener  à  exécuter  des</w:t>
            </w:r>
          </w:p>
          <w:p w14:paraId="0D335654"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commandes  fortuites ou accéder à des données non autorisées.</w:t>
            </w:r>
          </w:p>
        </w:tc>
        <w:tc>
          <w:tcPr>
            <w:tcW w:w="2187" w:type="pct"/>
          </w:tcPr>
          <w:p w14:paraId="05839E79"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Pour protéger l’application des injections SQL</w:t>
            </w:r>
            <w:r>
              <w:rPr>
                <w:rFonts w:ascii="Candara" w:hAnsi="Candara"/>
                <w:lang w:eastAsia="fr-FR"/>
              </w:rPr>
              <w:t>,</w:t>
            </w:r>
            <w:r w:rsidRPr="005E6BBE">
              <w:rPr>
                <w:rFonts w:ascii="Candara" w:hAnsi="Candara"/>
                <w:lang w:eastAsia="fr-FR"/>
              </w:rPr>
              <w:t xml:space="preserve"> nous allons mettre en place les actions suivantes</w:t>
            </w:r>
            <w:r>
              <w:rPr>
                <w:rFonts w:ascii="Candara" w:hAnsi="Candara"/>
                <w:lang w:eastAsia="fr-FR"/>
              </w:rPr>
              <w:t xml:space="preserve"> </w:t>
            </w:r>
            <w:r w:rsidRPr="005E6BBE">
              <w:rPr>
                <w:rFonts w:ascii="Candara" w:hAnsi="Candara"/>
                <w:lang w:eastAsia="fr-FR"/>
              </w:rPr>
              <w:t>:</w:t>
            </w:r>
          </w:p>
          <w:p w14:paraId="25634626" w14:textId="77777777" w:rsidR="00BA0722" w:rsidRPr="005E6BBE" w:rsidRDefault="00BA0722" w:rsidP="001B5C5C">
            <w:pPr>
              <w:pStyle w:val="Paragraphedeliste"/>
              <w:numPr>
                <w:ilvl w:val="0"/>
                <w:numId w:val="15"/>
              </w:num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Faire une double validation des données des formulaires c</w:t>
            </w:r>
            <w:r>
              <w:rPr>
                <w:rFonts w:ascii="Candara" w:hAnsi="Candara"/>
                <w:lang w:eastAsia="fr-FR"/>
              </w:rPr>
              <w:t>ô</w:t>
            </w:r>
            <w:r w:rsidRPr="005E6BBE">
              <w:rPr>
                <w:rFonts w:ascii="Candara" w:hAnsi="Candara"/>
                <w:lang w:eastAsia="fr-FR"/>
              </w:rPr>
              <w:t>té client et c</w:t>
            </w:r>
            <w:r>
              <w:rPr>
                <w:rFonts w:ascii="Candara" w:hAnsi="Candara"/>
                <w:lang w:eastAsia="fr-FR"/>
              </w:rPr>
              <w:t>ô</w:t>
            </w:r>
            <w:r w:rsidRPr="005E6BBE">
              <w:rPr>
                <w:rFonts w:ascii="Candara" w:hAnsi="Candara"/>
                <w:lang w:eastAsia="fr-FR"/>
              </w:rPr>
              <w:t>té serveur avant de les traiter au niveau de la base de données, pour éviter qu’un attaquant ne transmette des données corrompues au niveau de la base de données. Pour aller plus loin, le système pourra black lister les données corrompues fréquemment utilisées et les ranger dans une liste de données non autorisées (dans notre cas</w:t>
            </w:r>
            <w:r>
              <w:rPr>
                <w:rFonts w:ascii="Candara" w:hAnsi="Candara"/>
                <w:lang w:eastAsia="fr-FR"/>
              </w:rPr>
              <w:t>,</w:t>
            </w:r>
            <w:r w:rsidRPr="005E6BBE">
              <w:rPr>
                <w:rFonts w:ascii="Candara" w:hAnsi="Candara"/>
                <w:lang w:eastAsia="fr-FR"/>
              </w:rPr>
              <w:t xml:space="preserve"> cette pro</w:t>
            </w:r>
            <w:r>
              <w:rPr>
                <w:rFonts w:ascii="Candara" w:hAnsi="Candara"/>
                <w:lang w:eastAsia="fr-FR"/>
              </w:rPr>
              <w:t>tection ne sera pas nécessaire) ;</w:t>
            </w:r>
          </w:p>
          <w:p w14:paraId="6C86F080" w14:textId="77777777" w:rsidR="00BA0722" w:rsidRPr="005E6BBE" w:rsidRDefault="00BA0722" w:rsidP="001B5C5C">
            <w:pPr>
              <w:pStyle w:val="Paragraphedeliste"/>
              <w:numPr>
                <w:ilvl w:val="0"/>
                <w:numId w:val="15"/>
              </w:num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Utiliser les requêtes paramétrées pour interroger les données en base via l’interface ou L’ORM ;</w:t>
            </w:r>
          </w:p>
          <w:p w14:paraId="0FC55065" w14:textId="77777777" w:rsidR="00BA0722" w:rsidRPr="005E6BBE" w:rsidRDefault="00BA0722" w:rsidP="001B5C5C">
            <w:pPr>
              <w:pStyle w:val="Paragraphedeliste"/>
              <w:numPr>
                <w:ilvl w:val="0"/>
                <w:numId w:val="15"/>
              </w:num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 xml:space="preserve">Utiliser les fonctions l’API Django pour filtrer les caractères spéciaux dans les données des formulaires </w:t>
            </w:r>
            <w:r w:rsidRPr="005E6BBE">
              <w:rPr>
                <w:rFonts w:ascii="Candara" w:hAnsi="Candara"/>
                <w:lang w:eastAsia="fr-FR"/>
              </w:rPr>
              <w:lastRenderedPageBreak/>
              <w:t>avant envoie de la requête au serveur de données. Ceci permettra non seulement de protéger les données du serveur mais également d’aider l’utilisateur à avoir la bonne information, pour ceux qui font les erreurs de saisie (ajout d’espace dans une chaine de caractères)</w:t>
            </w:r>
            <w:r>
              <w:rPr>
                <w:rFonts w:ascii="Candara" w:hAnsi="Candara"/>
                <w:lang w:eastAsia="fr-FR"/>
              </w:rPr>
              <w:t>.</w:t>
            </w:r>
          </w:p>
        </w:tc>
      </w:tr>
      <w:tr w:rsidR="00BA0722" w14:paraId="5BA536F8" w14:textId="77777777" w:rsidTr="001F52DA">
        <w:tc>
          <w:tcPr>
            <w:cnfStyle w:val="001000000000" w:firstRow="0" w:lastRow="0" w:firstColumn="1" w:lastColumn="0" w:oddVBand="0" w:evenVBand="0" w:oddHBand="0" w:evenHBand="0" w:firstRowFirstColumn="0" w:firstRowLastColumn="0" w:lastRowFirstColumn="0" w:lastRowLastColumn="0"/>
            <w:tcW w:w="263" w:type="pct"/>
          </w:tcPr>
          <w:p w14:paraId="5479CB16" w14:textId="77777777" w:rsidR="00BA0722" w:rsidRPr="005E6BBE" w:rsidRDefault="00BA0722" w:rsidP="001F52DA">
            <w:pPr>
              <w:jc w:val="left"/>
              <w:rPr>
                <w:rFonts w:ascii="Candara" w:hAnsi="Candara"/>
                <w:lang w:eastAsia="fr-FR"/>
              </w:rPr>
            </w:pPr>
            <w:r w:rsidRPr="005E6BBE">
              <w:rPr>
                <w:rFonts w:ascii="Candara" w:hAnsi="Candara"/>
                <w:lang w:eastAsia="fr-FR"/>
              </w:rPr>
              <w:lastRenderedPageBreak/>
              <w:t>A2</w:t>
            </w:r>
          </w:p>
        </w:tc>
        <w:tc>
          <w:tcPr>
            <w:tcW w:w="985" w:type="pct"/>
            <w:vAlign w:val="center"/>
          </w:tcPr>
          <w:p w14:paraId="5F70DE63" w14:textId="77777777" w:rsidR="00BA0722" w:rsidRPr="005E6BBE" w:rsidRDefault="00BA0722" w:rsidP="001F52DA">
            <w:pPr>
              <w:jc w:val="center"/>
              <w:cnfStyle w:val="000000000000" w:firstRow="0" w:lastRow="0" w:firstColumn="0" w:lastColumn="0" w:oddVBand="0" w:evenVBand="0" w:oddHBand="0" w:evenHBand="0" w:firstRowFirstColumn="0" w:firstRowLastColumn="0" w:lastRowFirstColumn="0" w:lastRowLastColumn="0"/>
              <w:rPr>
                <w:rFonts w:ascii="Candara" w:hAnsi="Candara"/>
                <w:b/>
                <w:lang w:eastAsia="fr-FR"/>
              </w:rPr>
            </w:pPr>
            <w:r w:rsidRPr="005E6BBE">
              <w:rPr>
                <w:rFonts w:ascii="Candara" w:hAnsi="Candara"/>
                <w:b/>
                <w:lang w:eastAsia="fr-FR"/>
              </w:rPr>
              <w:t>Violation de Gestion d’authentification et de</w:t>
            </w:r>
          </w:p>
          <w:p w14:paraId="08105C2D" w14:textId="77777777" w:rsidR="00BA0722" w:rsidRPr="005E6BBE" w:rsidRDefault="00BA0722" w:rsidP="001F52DA">
            <w:pPr>
              <w:jc w:val="center"/>
              <w:cnfStyle w:val="000000000000" w:firstRow="0" w:lastRow="0" w:firstColumn="0" w:lastColumn="0" w:oddVBand="0" w:evenVBand="0" w:oddHBand="0" w:evenHBand="0" w:firstRowFirstColumn="0" w:firstRowLastColumn="0" w:lastRowFirstColumn="0" w:lastRowLastColumn="0"/>
              <w:rPr>
                <w:rFonts w:ascii="Candara" w:hAnsi="Candara"/>
                <w:b/>
                <w:lang w:eastAsia="fr-FR"/>
              </w:rPr>
            </w:pPr>
            <w:r w:rsidRPr="005E6BBE">
              <w:rPr>
                <w:rFonts w:ascii="Candara" w:hAnsi="Candara"/>
                <w:b/>
                <w:lang w:eastAsia="fr-FR"/>
              </w:rPr>
              <w:t>Session</w:t>
            </w:r>
          </w:p>
        </w:tc>
        <w:tc>
          <w:tcPr>
            <w:tcW w:w="1566" w:type="pct"/>
          </w:tcPr>
          <w:p w14:paraId="76ACE683"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Les  fonctions  applicatives  relatives  à  l'authentification  et  la  gestion  de  session  ne  sont  souvent pas  mises  en  œuvre  correctement,  permettant  aux  attaquants  de  compromettre  les  mots  de passe,  clés,  jetons  de  session,  ou  d'exploiter  d'autres  failles  d'implémentation  pour  s'approprier les identités d'autres utilisateurs</w:t>
            </w:r>
          </w:p>
        </w:tc>
        <w:tc>
          <w:tcPr>
            <w:tcW w:w="2187" w:type="pct"/>
          </w:tcPr>
          <w:p w14:paraId="62142A52"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Pour protéger l’application des vols de sessions, nous allons mettre en place les actions suivantes :</w:t>
            </w:r>
          </w:p>
          <w:p w14:paraId="3AA87A02" w14:textId="77777777" w:rsidR="00BA0722" w:rsidRPr="005E6BBE" w:rsidRDefault="00BA0722" w:rsidP="001B5C5C">
            <w:pPr>
              <w:pStyle w:val="Paragraphedeliste"/>
              <w:numPr>
                <w:ilvl w:val="0"/>
                <w:numId w:val="16"/>
              </w:num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Chiffrer les informations de comptes telles que les mots de passe en base de données. Ainsi</w:t>
            </w:r>
            <w:r>
              <w:rPr>
                <w:rFonts w:ascii="Candara" w:hAnsi="Candara"/>
                <w:lang w:eastAsia="fr-FR"/>
              </w:rPr>
              <w:t>,</w:t>
            </w:r>
            <w:r w:rsidRPr="005E6BBE">
              <w:rPr>
                <w:rFonts w:ascii="Candara" w:hAnsi="Candara"/>
                <w:lang w:eastAsia="fr-FR"/>
              </w:rPr>
              <w:t xml:space="preserve"> l’</w:t>
            </w:r>
            <w:r>
              <w:rPr>
                <w:rFonts w:ascii="Candara" w:hAnsi="Candara"/>
                <w:lang w:eastAsia="fr-FR"/>
              </w:rPr>
              <w:t xml:space="preserve">attaquant interne ou externe au MND </w:t>
            </w:r>
            <w:r w:rsidRPr="005E6BBE">
              <w:rPr>
                <w:rFonts w:ascii="Candara" w:hAnsi="Candara"/>
                <w:lang w:eastAsia="fr-FR"/>
              </w:rPr>
              <w:t xml:space="preserve">ayant accès à la base </w:t>
            </w:r>
            <w:r>
              <w:rPr>
                <w:rFonts w:ascii="Candara" w:hAnsi="Candara"/>
                <w:lang w:eastAsia="fr-FR"/>
              </w:rPr>
              <w:t xml:space="preserve">de données </w:t>
            </w:r>
            <w:r w:rsidRPr="005E6BBE">
              <w:rPr>
                <w:rFonts w:ascii="Candara" w:hAnsi="Candara"/>
                <w:lang w:eastAsia="fr-FR"/>
              </w:rPr>
              <w:t>des mots de passe du système ne pourra pas les utiliser</w:t>
            </w:r>
            <w:r>
              <w:rPr>
                <w:rFonts w:ascii="Candara" w:hAnsi="Candara"/>
                <w:lang w:eastAsia="fr-FR"/>
              </w:rPr>
              <w:t>,</w:t>
            </w:r>
            <w:r w:rsidRPr="005E6BBE">
              <w:rPr>
                <w:rFonts w:ascii="Candara" w:hAnsi="Candara"/>
                <w:lang w:eastAsia="fr-FR"/>
              </w:rPr>
              <w:t xml:space="preserve"> vu que les mots de passe sont correctement chiffrés.</w:t>
            </w:r>
          </w:p>
          <w:p w14:paraId="6C5D7FFB" w14:textId="77777777" w:rsidR="00BA0722" w:rsidRPr="005E6BBE" w:rsidRDefault="00BA0722" w:rsidP="001B5C5C">
            <w:pPr>
              <w:pStyle w:val="Paragraphedeliste"/>
              <w:numPr>
                <w:ilvl w:val="0"/>
                <w:numId w:val="16"/>
              </w:num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 xml:space="preserve">Renforcer la sécurité des fonctions de contrôle d’authentification et de gestion de sessions. Pour cela, nous avons utilisé le mécanisme d’authentification </w:t>
            </w:r>
            <w:r>
              <w:rPr>
                <w:rFonts w:ascii="Candara" w:hAnsi="Candara"/>
                <w:lang w:eastAsia="fr-FR"/>
              </w:rPr>
              <w:t xml:space="preserve">JWT (JSON Web </w:t>
            </w:r>
            <w:proofErr w:type="spellStart"/>
            <w:r>
              <w:rPr>
                <w:rFonts w:ascii="Candara" w:hAnsi="Candara"/>
                <w:lang w:eastAsia="fr-FR"/>
              </w:rPr>
              <w:t>Token</w:t>
            </w:r>
            <w:proofErr w:type="spellEnd"/>
            <w:r>
              <w:rPr>
                <w:rFonts w:ascii="Candara" w:hAnsi="Candara"/>
                <w:lang w:eastAsia="fr-FR"/>
              </w:rPr>
              <w:t xml:space="preserve">) couplé au </w:t>
            </w:r>
            <w:proofErr w:type="spellStart"/>
            <w:r>
              <w:rPr>
                <w:rFonts w:ascii="Candara" w:hAnsi="Candara"/>
                <w:lang w:eastAsia="fr-FR"/>
              </w:rPr>
              <w:t>f</w:t>
            </w:r>
            <w:r w:rsidRPr="005E6BBE">
              <w:rPr>
                <w:rFonts w:ascii="Candara" w:hAnsi="Candara"/>
                <w:lang w:eastAsia="fr-FR"/>
              </w:rPr>
              <w:t>ramework</w:t>
            </w:r>
            <w:proofErr w:type="spellEnd"/>
            <w:r w:rsidRPr="005E6BBE">
              <w:rPr>
                <w:rFonts w:ascii="Candara" w:hAnsi="Candara"/>
                <w:lang w:eastAsia="fr-FR"/>
              </w:rPr>
              <w:t xml:space="preserve"> DJANGO Security. Lorsqu’un utilisateu</w:t>
            </w:r>
            <w:r>
              <w:rPr>
                <w:rFonts w:ascii="Candara" w:hAnsi="Candara"/>
                <w:lang w:eastAsia="fr-FR"/>
              </w:rPr>
              <w:t>r se connecte au système (login et</w:t>
            </w:r>
            <w:r w:rsidRPr="005E6BBE">
              <w:rPr>
                <w:rFonts w:ascii="Candara" w:hAnsi="Candara"/>
                <w:lang w:eastAsia="fr-FR"/>
              </w:rPr>
              <w:t xml:space="preserve"> mot de passe), le service d’authentification vérifie son identité en base ; si tout est OK, il récupère les informations de l’utilisateur et  génère un TOKEN de session. Ensuite le système définit la durée d’expiration du jeton</w:t>
            </w:r>
            <w:r>
              <w:rPr>
                <w:rFonts w:ascii="Candara" w:hAnsi="Candara"/>
                <w:lang w:eastAsia="fr-FR"/>
              </w:rPr>
              <w:t>,</w:t>
            </w:r>
            <w:r w:rsidRPr="005E6BBE">
              <w:rPr>
                <w:rFonts w:ascii="Candara" w:hAnsi="Candara"/>
                <w:lang w:eastAsia="fr-FR"/>
              </w:rPr>
              <w:t xml:space="preserve"> chiffre le jeton avant de le renvoyer au niveau du </w:t>
            </w:r>
            <w:r w:rsidRPr="005E6BBE">
              <w:rPr>
                <w:rFonts w:ascii="Candara" w:hAnsi="Candara"/>
                <w:lang w:eastAsia="fr-FR"/>
              </w:rPr>
              <w:lastRenderedPageBreak/>
              <w:t>client ; ainsi</w:t>
            </w:r>
            <w:r>
              <w:rPr>
                <w:rFonts w:ascii="Candara" w:hAnsi="Candara"/>
                <w:lang w:eastAsia="fr-FR"/>
              </w:rPr>
              <w:t>,</w:t>
            </w:r>
            <w:r w:rsidRPr="005E6BBE">
              <w:rPr>
                <w:rFonts w:ascii="Candara" w:hAnsi="Candara"/>
                <w:lang w:eastAsia="fr-FR"/>
              </w:rPr>
              <w:t xml:space="preserve"> chaque fois que l’utilisateur voudra effectuer une requête au serveur ;</w:t>
            </w:r>
          </w:p>
          <w:p w14:paraId="5A03B78B" w14:textId="77777777" w:rsidR="00BA0722" w:rsidRPr="005E6BBE" w:rsidRDefault="00BA0722" w:rsidP="001B5C5C">
            <w:pPr>
              <w:pStyle w:val="Paragraphedeliste"/>
              <w:numPr>
                <w:ilvl w:val="0"/>
                <w:numId w:val="16"/>
              </w:num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Les timeouts (</w:t>
            </w:r>
            <w:r w:rsidRPr="005E6BBE">
              <w:rPr>
                <w:rFonts w:ascii="Candara" w:hAnsi="Candara"/>
                <w:i/>
                <w:lang w:eastAsia="fr-FR"/>
              </w:rPr>
              <w:t>fermetures de session</w:t>
            </w:r>
            <w:r w:rsidRPr="005E6BBE">
              <w:rPr>
                <w:rFonts w:ascii="Candara" w:hAnsi="Candara"/>
                <w:lang w:eastAsia="fr-FR"/>
              </w:rPr>
              <w:t xml:space="preserve">) de l’application doivent être bien configurés. Lorsqu’un utilisateur ferme le navigateur ou se déconnecte du système, </w:t>
            </w:r>
          </w:p>
        </w:tc>
      </w:tr>
      <w:tr w:rsidR="00BA0722" w14:paraId="2F48DB06" w14:textId="77777777" w:rsidTr="001F5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tcPr>
          <w:p w14:paraId="6C3AC260" w14:textId="77777777" w:rsidR="00BA0722" w:rsidRPr="005E6BBE" w:rsidRDefault="00BA0722" w:rsidP="001F52DA">
            <w:pPr>
              <w:rPr>
                <w:rFonts w:ascii="Candara" w:hAnsi="Candara"/>
                <w:lang w:eastAsia="fr-FR"/>
              </w:rPr>
            </w:pPr>
            <w:r w:rsidRPr="005E6BBE">
              <w:rPr>
                <w:rFonts w:ascii="Candara" w:hAnsi="Candara"/>
                <w:lang w:eastAsia="fr-FR"/>
              </w:rPr>
              <w:lastRenderedPageBreak/>
              <w:t>A3</w:t>
            </w:r>
          </w:p>
        </w:tc>
        <w:tc>
          <w:tcPr>
            <w:tcW w:w="985" w:type="pct"/>
            <w:vAlign w:val="center"/>
          </w:tcPr>
          <w:p w14:paraId="253FC780" w14:textId="77777777" w:rsidR="00BA0722" w:rsidRPr="005E6BBE" w:rsidRDefault="00BA0722" w:rsidP="001F52DA">
            <w:pPr>
              <w:jc w:val="center"/>
              <w:cnfStyle w:val="000000100000" w:firstRow="0" w:lastRow="0" w:firstColumn="0" w:lastColumn="0" w:oddVBand="0" w:evenVBand="0" w:oddHBand="1" w:evenHBand="0" w:firstRowFirstColumn="0" w:firstRowLastColumn="0" w:lastRowFirstColumn="0" w:lastRowLastColumn="0"/>
              <w:rPr>
                <w:rFonts w:ascii="Candara" w:hAnsi="Candara"/>
                <w:b/>
                <w:lang w:eastAsia="fr-FR"/>
              </w:rPr>
            </w:pPr>
            <w:r w:rsidRPr="005E6BBE">
              <w:rPr>
                <w:rFonts w:ascii="Candara" w:hAnsi="Candara"/>
                <w:b/>
                <w:lang w:eastAsia="fr-FR"/>
              </w:rPr>
              <w:t>Cross-Site Scripting (XSS)</w:t>
            </w:r>
          </w:p>
        </w:tc>
        <w:tc>
          <w:tcPr>
            <w:tcW w:w="1566" w:type="pct"/>
          </w:tcPr>
          <w:p w14:paraId="1AD53F43"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Les  failles  XSS  se  produisent  chaque  fois  qu'une  application  accepte  des  données  non  fiables  et</w:t>
            </w:r>
          </w:p>
          <w:p w14:paraId="01E8A4F1"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les  envoie  à  un  browser  web  sans  validation  appropriée. XSS permet à  des  attaquants  d'exécuter</w:t>
            </w:r>
          </w:p>
          <w:p w14:paraId="550C5C7C"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du  script  dans  le  navigateur  de  la  victime  afin  de  détourner  des  sessions  utilisateur,  défigurer  des sites web, ou rediriger l'utilisateur vers des sites  malveillants.</w:t>
            </w:r>
          </w:p>
        </w:tc>
        <w:tc>
          <w:tcPr>
            <w:tcW w:w="2187" w:type="pct"/>
          </w:tcPr>
          <w:p w14:paraId="5644DDF6"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Pour protéger l’application des failles XSS, nous allons mettre en place les actions suivantes :</w:t>
            </w:r>
          </w:p>
          <w:p w14:paraId="2B03F9D7" w14:textId="77777777" w:rsidR="00BA0722" w:rsidRPr="005E6BBE" w:rsidRDefault="00BA0722" w:rsidP="001B5C5C">
            <w:pPr>
              <w:pStyle w:val="Paragraphedeliste"/>
              <w:numPr>
                <w:ilvl w:val="0"/>
                <w:numId w:val="17"/>
              </w:num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 xml:space="preserve">Echapper </w:t>
            </w:r>
            <w:r>
              <w:rPr>
                <w:rFonts w:ascii="Candara" w:hAnsi="Candara"/>
                <w:lang w:eastAsia="fr-FR"/>
              </w:rPr>
              <w:t xml:space="preserve">à </w:t>
            </w:r>
            <w:r w:rsidRPr="005E6BBE">
              <w:rPr>
                <w:rFonts w:ascii="Candara" w:hAnsi="Candara"/>
                <w:lang w:eastAsia="fr-FR"/>
              </w:rPr>
              <w:t>toute donnée non fiable selon le contexte HTML (client) dans lequel elle sera insérée (corps, attribut, JavaScript</w:t>
            </w:r>
            <w:r>
              <w:rPr>
                <w:rFonts w:ascii="Candara" w:hAnsi="Candara"/>
                <w:lang w:eastAsia="fr-FR"/>
              </w:rPr>
              <w:t xml:space="preserve">, </w:t>
            </w:r>
            <w:proofErr w:type="spellStart"/>
            <w:r>
              <w:rPr>
                <w:rFonts w:ascii="Candara" w:hAnsi="Candara"/>
                <w:lang w:eastAsia="fr-FR"/>
              </w:rPr>
              <w:t>css</w:t>
            </w:r>
            <w:proofErr w:type="spellEnd"/>
            <w:r>
              <w:rPr>
                <w:rFonts w:ascii="Candara" w:hAnsi="Candara"/>
                <w:lang w:eastAsia="fr-FR"/>
              </w:rPr>
              <w:t xml:space="preserve">, url,…). Le </w:t>
            </w:r>
            <w:proofErr w:type="spellStart"/>
            <w:r>
              <w:rPr>
                <w:rFonts w:ascii="Candara" w:hAnsi="Candara"/>
                <w:lang w:eastAsia="fr-FR"/>
              </w:rPr>
              <w:t>f</w:t>
            </w:r>
            <w:r w:rsidRPr="005E6BBE">
              <w:rPr>
                <w:rFonts w:ascii="Candara" w:hAnsi="Candara"/>
                <w:lang w:eastAsia="fr-FR"/>
              </w:rPr>
              <w:t>ramework</w:t>
            </w:r>
            <w:proofErr w:type="spellEnd"/>
            <w:r w:rsidRPr="005E6BBE">
              <w:rPr>
                <w:rFonts w:ascii="Candara" w:hAnsi="Candara"/>
                <w:lang w:eastAsia="fr-FR"/>
              </w:rPr>
              <w:t xml:space="preserve"> Django que nous allons utiliser dans cette application propose par défaut des mécanismes de protect</w:t>
            </w:r>
            <w:r>
              <w:rPr>
                <w:rFonts w:ascii="Candara" w:hAnsi="Candara"/>
                <w:lang w:eastAsia="fr-FR"/>
              </w:rPr>
              <w:t>ion contre les failles XSS ;</w:t>
            </w:r>
          </w:p>
          <w:p w14:paraId="52946DEB" w14:textId="77777777" w:rsidR="00BA0722" w:rsidRPr="005E6BBE" w:rsidRDefault="00BA0722" w:rsidP="001B5C5C">
            <w:pPr>
              <w:pStyle w:val="Paragraphedeliste"/>
              <w:numPr>
                <w:ilvl w:val="0"/>
                <w:numId w:val="17"/>
              </w:num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Mettre en place un mécanisme de validation complète des données en entrée dans les formulaires (</w:t>
            </w:r>
            <w:r w:rsidRPr="005E6BBE">
              <w:rPr>
                <w:rFonts w:ascii="Candara" w:hAnsi="Candara"/>
                <w:i/>
                <w:lang w:eastAsia="fr-FR"/>
              </w:rPr>
              <w:t>longueur, caractères, format et règles métiers</w:t>
            </w:r>
            <w:r w:rsidRPr="005E6BBE">
              <w:rPr>
                <w:rFonts w:ascii="Candara" w:hAnsi="Candara"/>
                <w:lang w:eastAsia="fr-FR"/>
              </w:rPr>
              <w:t>)</w:t>
            </w:r>
            <w:r>
              <w:rPr>
                <w:rFonts w:ascii="Candara" w:hAnsi="Candara"/>
                <w:lang w:eastAsia="fr-FR"/>
              </w:rPr>
              <w:t>.</w:t>
            </w:r>
          </w:p>
          <w:p w14:paraId="2349AEC8"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p>
          <w:p w14:paraId="5CC30366"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p>
          <w:p w14:paraId="40664A9A"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p>
        </w:tc>
      </w:tr>
      <w:tr w:rsidR="00BA0722" w14:paraId="0837F123" w14:textId="77777777" w:rsidTr="001F52DA">
        <w:tc>
          <w:tcPr>
            <w:cnfStyle w:val="001000000000" w:firstRow="0" w:lastRow="0" w:firstColumn="1" w:lastColumn="0" w:oddVBand="0" w:evenVBand="0" w:oddHBand="0" w:evenHBand="0" w:firstRowFirstColumn="0" w:firstRowLastColumn="0" w:lastRowFirstColumn="0" w:lastRowLastColumn="0"/>
            <w:tcW w:w="263" w:type="pct"/>
          </w:tcPr>
          <w:p w14:paraId="1907504C" w14:textId="77777777" w:rsidR="00BA0722" w:rsidRPr="005E6BBE" w:rsidRDefault="00BA0722" w:rsidP="001F52DA">
            <w:pPr>
              <w:rPr>
                <w:rFonts w:ascii="Candara" w:hAnsi="Candara"/>
                <w:lang w:eastAsia="fr-FR"/>
              </w:rPr>
            </w:pPr>
            <w:r w:rsidRPr="005E6BBE">
              <w:rPr>
                <w:rFonts w:ascii="Candara" w:hAnsi="Candara"/>
                <w:lang w:eastAsia="fr-FR"/>
              </w:rPr>
              <w:t>A4</w:t>
            </w:r>
          </w:p>
        </w:tc>
        <w:tc>
          <w:tcPr>
            <w:tcW w:w="985" w:type="pct"/>
            <w:vAlign w:val="center"/>
          </w:tcPr>
          <w:p w14:paraId="48A0224A" w14:textId="77777777" w:rsidR="00BA0722" w:rsidRPr="005E6BBE" w:rsidRDefault="00BA0722" w:rsidP="001F52DA">
            <w:pPr>
              <w:jc w:val="center"/>
              <w:cnfStyle w:val="000000000000" w:firstRow="0" w:lastRow="0" w:firstColumn="0" w:lastColumn="0" w:oddVBand="0" w:evenVBand="0" w:oddHBand="0" w:evenHBand="0" w:firstRowFirstColumn="0" w:firstRowLastColumn="0" w:lastRowFirstColumn="0" w:lastRowLastColumn="0"/>
              <w:rPr>
                <w:rFonts w:ascii="Candara" w:hAnsi="Candara"/>
                <w:b/>
                <w:lang w:eastAsia="fr-FR"/>
              </w:rPr>
            </w:pPr>
            <w:r w:rsidRPr="005E6BBE">
              <w:rPr>
                <w:rFonts w:ascii="Candara" w:hAnsi="Candara"/>
                <w:b/>
                <w:lang w:eastAsia="fr-FR"/>
              </w:rPr>
              <w:t>Références directes non sécurisées à un objet</w:t>
            </w:r>
          </w:p>
        </w:tc>
        <w:tc>
          <w:tcPr>
            <w:tcW w:w="1566" w:type="pct"/>
          </w:tcPr>
          <w:p w14:paraId="425050F1"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Une  référence  directe  à  un  objet  se  produit  quand  un  développeur  expose  une  référence  à  un</w:t>
            </w:r>
          </w:p>
          <w:p w14:paraId="1E3E0226"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objet  d'exécution  interne,  tel  un  fichier,  un  dossier,  un  enregistrement  de  base  de  données  ou</w:t>
            </w:r>
          </w:p>
          <w:p w14:paraId="4BE5220D"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lastRenderedPageBreak/>
              <w:t>une clé de base de données. Sans un contrôle d'accès ou autre protection, les attaquants peuvent</w:t>
            </w:r>
          </w:p>
          <w:p w14:paraId="30583A0B"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manipuler ces références  pour accéder à des données non autorisées.</w:t>
            </w:r>
          </w:p>
        </w:tc>
        <w:tc>
          <w:tcPr>
            <w:tcW w:w="2187" w:type="pct"/>
          </w:tcPr>
          <w:p w14:paraId="43B7925C"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lastRenderedPageBreak/>
              <w:t>Pour protéger l’application des accès non sécurisés aux objets du système, nous allons mettre en place les actions suivantes :</w:t>
            </w:r>
          </w:p>
          <w:p w14:paraId="7476AF82" w14:textId="77777777" w:rsidR="00BA0722" w:rsidRPr="005E6BBE" w:rsidRDefault="00BA0722" w:rsidP="001B5C5C">
            <w:pPr>
              <w:pStyle w:val="Paragraphedeliste"/>
              <w:numPr>
                <w:ilvl w:val="0"/>
                <w:numId w:val="18"/>
              </w:num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Contrôler l’accès aux ressources du système. Chaque  sollicitation  d’une  référence directe  par  une  entité  non  fiable  doit  inclure  un  contrôle d’accès (</w:t>
            </w:r>
            <w:r w:rsidRPr="005E6BBE">
              <w:rPr>
                <w:rFonts w:ascii="Candara" w:hAnsi="Candara"/>
                <w:i/>
                <w:lang w:eastAsia="fr-FR"/>
              </w:rPr>
              <w:t>au niveau de la ressource REST API</w:t>
            </w:r>
            <w:r w:rsidRPr="005E6BBE">
              <w:rPr>
                <w:rFonts w:ascii="Candara" w:hAnsi="Candara"/>
                <w:lang w:eastAsia="fr-FR"/>
              </w:rPr>
              <w:t xml:space="preserve">) permettant  de  s’assurer  </w:t>
            </w:r>
            <w:r w:rsidRPr="005E6BBE">
              <w:rPr>
                <w:rFonts w:ascii="Candara" w:hAnsi="Candara"/>
                <w:lang w:eastAsia="fr-FR"/>
              </w:rPr>
              <w:lastRenderedPageBreak/>
              <w:t>que  l’utilisateur  en question est bien autorisé (</w:t>
            </w:r>
            <w:r w:rsidRPr="005E6BBE">
              <w:rPr>
                <w:rFonts w:ascii="Candara" w:hAnsi="Candara"/>
                <w:i/>
                <w:lang w:eastAsia="fr-FR"/>
              </w:rPr>
              <w:t>vérification des permissions</w:t>
            </w:r>
            <w:r w:rsidRPr="005E6BBE">
              <w:rPr>
                <w:rFonts w:ascii="Candara" w:hAnsi="Candara"/>
                <w:lang w:eastAsia="fr-FR"/>
              </w:rPr>
              <w:t>) à accéder à l’objet demandé.</w:t>
            </w:r>
          </w:p>
        </w:tc>
      </w:tr>
      <w:tr w:rsidR="00BA0722" w14:paraId="4536C58C" w14:textId="77777777" w:rsidTr="001F5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tcPr>
          <w:p w14:paraId="652A7632" w14:textId="77777777" w:rsidR="00BA0722" w:rsidRPr="005E6BBE" w:rsidRDefault="00BA0722" w:rsidP="001F52DA">
            <w:pPr>
              <w:rPr>
                <w:rFonts w:ascii="Candara" w:hAnsi="Candara"/>
                <w:lang w:eastAsia="fr-FR"/>
              </w:rPr>
            </w:pPr>
            <w:r w:rsidRPr="005E6BBE">
              <w:rPr>
                <w:rFonts w:ascii="Candara" w:hAnsi="Candara"/>
                <w:lang w:eastAsia="fr-FR"/>
              </w:rPr>
              <w:lastRenderedPageBreak/>
              <w:t>A5</w:t>
            </w:r>
          </w:p>
        </w:tc>
        <w:tc>
          <w:tcPr>
            <w:tcW w:w="985" w:type="pct"/>
            <w:vAlign w:val="center"/>
          </w:tcPr>
          <w:p w14:paraId="29055BFE" w14:textId="77777777" w:rsidR="00BA0722" w:rsidRPr="005E6BBE" w:rsidRDefault="00BA0722" w:rsidP="001F52DA">
            <w:pPr>
              <w:jc w:val="center"/>
              <w:cnfStyle w:val="000000100000" w:firstRow="0" w:lastRow="0" w:firstColumn="0" w:lastColumn="0" w:oddVBand="0" w:evenVBand="0" w:oddHBand="1" w:evenHBand="0" w:firstRowFirstColumn="0" w:firstRowLastColumn="0" w:lastRowFirstColumn="0" w:lastRowLastColumn="0"/>
              <w:rPr>
                <w:rFonts w:ascii="Candara" w:hAnsi="Candara"/>
                <w:b/>
                <w:lang w:eastAsia="fr-FR"/>
              </w:rPr>
            </w:pPr>
            <w:r w:rsidRPr="005E6BBE">
              <w:rPr>
                <w:rFonts w:ascii="Candara" w:hAnsi="Candara"/>
                <w:b/>
                <w:lang w:eastAsia="fr-FR"/>
              </w:rPr>
              <w:t>Mauvaise configuration sécurité</w:t>
            </w:r>
          </w:p>
        </w:tc>
        <w:tc>
          <w:tcPr>
            <w:tcW w:w="1566" w:type="pct"/>
          </w:tcPr>
          <w:p w14:paraId="4DA6F477"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Une  bonne  sécurité  nécessite  de  disposer  d'une  configuration  sécurisée  définie  et  déployée  pour</w:t>
            </w:r>
          </w:p>
          <w:p w14:paraId="18FD673A"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l'application, contextes, serveur d'application,  serveur  web,  serveur  de  base  de  données  et  la</w:t>
            </w:r>
          </w:p>
          <w:p w14:paraId="4C6DE86C"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plate-forme. Tous ces paramètres doivent être  définis,  mis  en œuvre  et  maintenus,  car beaucoup</w:t>
            </w:r>
          </w:p>
          <w:p w14:paraId="2F7A5499"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ne sont pas livrés sécurisés  par défaut. Cela implique de tenir tous les logiciels à jour.</w:t>
            </w:r>
          </w:p>
        </w:tc>
        <w:tc>
          <w:tcPr>
            <w:tcW w:w="2187" w:type="pct"/>
          </w:tcPr>
          <w:p w14:paraId="030C3180"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Les recommandations à mettre en place pour éviter d’être vulnérables face aux mauvaises configurations de sécurité de l’application sont les suivantes :</w:t>
            </w:r>
          </w:p>
          <w:p w14:paraId="05D3ACA8" w14:textId="77777777" w:rsidR="00BA0722" w:rsidRPr="005E6BBE" w:rsidRDefault="00BA0722" w:rsidP="001B5C5C">
            <w:pPr>
              <w:pStyle w:val="Paragraphedeliste"/>
              <w:numPr>
                <w:ilvl w:val="0"/>
                <w:numId w:val="18"/>
              </w:num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Mettre en place un processus de durcissement reproductible qui permet un déploiement facile et rapide des différentes couches</w:t>
            </w:r>
            <w:r>
              <w:rPr>
                <w:rFonts w:ascii="Candara" w:hAnsi="Candara"/>
                <w:lang w:eastAsia="fr-FR"/>
              </w:rPr>
              <w:t xml:space="preserve"> de l’application (OS, serveur W</w:t>
            </w:r>
            <w:r w:rsidRPr="005E6BBE">
              <w:rPr>
                <w:rFonts w:ascii="Candara" w:hAnsi="Candara"/>
                <w:lang w:eastAsia="fr-FR"/>
              </w:rPr>
              <w:t>eb, ser</w:t>
            </w:r>
            <w:r>
              <w:rPr>
                <w:rFonts w:ascii="Candara" w:hAnsi="Candara"/>
                <w:lang w:eastAsia="fr-FR"/>
              </w:rPr>
              <w:t>veur d’application, serveur de b</w:t>
            </w:r>
            <w:r w:rsidRPr="005E6BBE">
              <w:rPr>
                <w:rFonts w:ascii="Candara" w:hAnsi="Candara"/>
                <w:lang w:eastAsia="fr-FR"/>
              </w:rPr>
              <w:t>ase de données, fichiers de l’application). Pour cela, il faudrait : modifier ou désactiver les mots de passe par défaut des différents serveurs ; désactiver la console d’administration du serveur d’application</w:t>
            </w:r>
            <w:r>
              <w:rPr>
                <w:rFonts w:ascii="Candara" w:hAnsi="Candara"/>
                <w:lang w:eastAsia="fr-FR"/>
              </w:rPr>
              <w:t xml:space="preserve"> </w:t>
            </w:r>
            <w:r w:rsidRPr="005E6BBE">
              <w:rPr>
                <w:rFonts w:ascii="Candara" w:hAnsi="Candara"/>
                <w:lang w:eastAsia="fr-FR"/>
              </w:rPr>
              <w:t>; protéger l’accès aux répertoires d’installation de l’application ; désactiver l’affichage de la pile des messages d’erreur dans la configuration du serveur d’application (</w:t>
            </w:r>
            <w:r w:rsidRPr="005E6BBE">
              <w:rPr>
                <w:rFonts w:ascii="Candara" w:hAnsi="Candara"/>
                <w:i/>
                <w:lang w:eastAsia="fr-FR"/>
              </w:rPr>
              <w:t>externaliser la journalisation</w:t>
            </w:r>
            <w:r w:rsidRPr="005E6BBE">
              <w:rPr>
                <w:rFonts w:ascii="Candara" w:hAnsi="Candara"/>
                <w:lang w:eastAsia="fr-FR"/>
              </w:rPr>
              <w:t>).</w:t>
            </w:r>
          </w:p>
          <w:p w14:paraId="24936281" w14:textId="77777777" w:rsidR="00BA0722" w:rsidRPr="005E6BBE" w:rsidRDefault="00BA0722" w:rsidP="001B5C5C">
            <w:pPr>
              <w:pStyle w:val="Paragraphedeliste"/>
              <w:numPr>
                <w:ilvl w:val="0"/>
                <w:numId w:val="18"/>
              </w:num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 xml:space="preserve">Mettre en place un processus de déploiement de nouvelles versions et </w:t>
            </w:r>
            <w:r>
              <w:rPr>
                <w:rFonts w:ascii="Candara" w:hAnsi="Candara"/>
                <w:lang w:eastAsia="fr-FR"/>
              </w:rPr>
              <w:t xml:space="preserve">de </w:t>
            </w:r>
            <w:r w:rsidRPr="005E6BBE">
              <w:rPr>
                <w:rFonts w:ascii="Candara" w:hAnsi="Candara"/>
                <w:lang w:eastAsia="fr-FR"/>
              </w:rPr>
              <w:t>correctifs facile</w:t>
            </w:r>
            <w:r>
              <w:rPr>
                <w:rFonts w:ascii="Candara" w:hAnsi="Candara"/>
                <w:lang w:eastAsia="fr-FR"/>
              </w:rPr>
              <w:t>s</w:t>
            </w:r>
            <w:r w:rsidRPr="005E6BBE">
              <w:rPr>
                <w:rFonts w:ascii="Candara" w:hAnsi="Candara"/>
                <w:lang w:eastAsia="fr-FR"/>
              </w:rPr>
              <w:t xml:space="preserve"> dans le même environnement verrouillé.</w:t>
            </w:r>
          </w:p>
        </w:tc>
      </w:tr>
      <w:tr w:rsidR="00BA0722" w14:paraId="6DCDA239" w14:textId="77777777" w:rsidTr="001F52DA">
        <w:tc>
          <w:tcPr>
            <w:cnfStyle w:val="001000000000" w:firstRow="0" w:lastRow="0" w:firstColumn="1" w:lastColumn="0" w:oddVBand="0" w:evenVBand="0" w:oddHBand="0" w:evenHBand="0" w:firstRowFirstColumn="0" w:firstRowLastColumn="0" w:lastRowFirstColumn="0" w:lastRowLastColumn="0"/>
            <w:tcW w:w="263" w:type="pct"/>
          </w:tcPr>
          <w:p w14:paraId="61455C85" w14:textId="77777777" w:rsidR="00BA0722" w:rsidRPr="005E6BBE" w:rsidRDefault="00BA0722" w:rsidP="001F52DA">
            <w:pPr>
              <w:rPr>
                <w:rFonts w:ascii="Candara" w:hAnsi="Candara"/>
                <w:lang w:eastAsia="fr-FR"/>
              </w:rPr>
            </w:pPr>
            <w:r w:rsidRPr="005E6BBE">
              <w:rPr>
                <w:rFonts w:ascii="Candara" w:hAnsi="Candara"/>
                <w:lang w:eastAsia="fr-FR"/>
              </w:rPr>
              <w:lastRenderedPageBreak/>
              <w:t>A6</w:t>
            </w:r>
          </w:p>
        </w:tc>
        <w:tc>
          <w:tcPr>
            <w:tcW w:w="985" w:type="pct"/>
            <w:vAlign w:val="center"/>
          </w:tcPr>
          <w:p w14:paraId="3CFB3594" w14:textId="77777777" w:rsidR="00BA0722" w:rsidRPr="005E6BBE" w:rsidRDefault="00BA0722" w:rsidP="001F52DA">
            <w:pPr>
              <w:jc w:val="center"/>
              <w:cnfStyle w:val="000000000000" w:firstRow="0" w:lastRow="0" w:firstColumn="0" w:lastColumn="0" w:oddVBand="0" w:evenVBand="0" w:oddHBand="0" w:evenHBand="0" w:firstRowFirstColumn="0" w:firstRowLastColumn="0" w:lastRowFirstColumn="0" w:lastRowLastColumn="0"/>
              <w:rPr>
                <w:rFonts w:ascii="Candara" w:hAnsi="Candara"/>
                <w:b/>
                <w:lang w:eastAsia="fr-FR"/>
              </w:rPr>
            </w:pPr>
            <w:r w:rsidRPr="005E6BBE">
              <w:rPr>
                <w:rFonts w:ascii="Candara" w:hAnsi="Candara"/>
                <w:b/>
                <w:lang w:eastAsia="fr-FR"/>
              </w:rPr>
              <w:t>Exposition  de données sensibles</w:t>
            </w:r>
          </w:p>
        </w:tc>
        <w:tc>
          <w:tcPr>
            <w:tcW w:w="1566" w:type="pct"/>
          </w:tcPr>
          <w:p w14:paraId="0C4351C0"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Beaucoup d'applications  web  ne  protègent pas  correctement les données  sensibles telles que les</w:t>
            </w:r>
          </w:p>
          <w:p w14:paraId="0DA3E435"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cartes de  crédit,  identifiants  d'impôt  et  informations d'authentification.  Les  pirates  peuvent  voler ou  modifier  ces  données  faiblement  protégées  pour  effectuer  un  vol  d'identité,  de  la  fraude  à  la carte  de  crédit  ou  autres  crimes.  Les  données  sensibles  méritent  une  protection  supplémentaire tel un  chiffrement statique ou en  transit,  ainsi que  des  précautions  particulières  lors de l'échange avec le navigateur.</w:t>
            </w:r>
          </w:p>
        </w:tc>
        <w:tc>
          <w:tcPr>
            <w:tcW w:w="2187" w:type="pct"/>
          </w:tcPr>
          <w:p w14:paraId="6376743B"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Pour limiter les risques d’exposition des données sensible</w:t>
            </w:r>
            <w:r>
              <w:rPr>
                <w:rFonts w:ascii="Candara" w:hAnsi="Candara"/>
                <w:lang w:eastAsia="fr-FR"/>
              </w:rPr>
              <w:t>s</w:t>
            </w:r>
            <w:r w:rsidRPr="005E6BBE">
              <w:rPr>
                <w:rFonts w:ascii="Candara" w:hAnsi="Candara"/>
                <w:lang w:eastAsia="fr-FR"/>
              </w:rPr>
              <w:t>, nous allons mettre en place les actions suivantes :</w:t>
            </w:r>
          </w:p>
          <w:p w14:paraId="5255F75D" w14:textId="77777777" w:rsidR="00BA0722" w:rsidRPr="005E6BBE" w:rsidRDefault="00BA0722" w:rsidP="001B5C5C">
            <w:pPr>
              <w:pStyle w:val="Paragraphedeliste"/>
              <w:numPr>
                <w:ilvl w:val="0"/>
                <w:numId w:val="19"/>
              </w:num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Chiffrer correctement les données sensibles de l’application lors de leur stockage en base de données ou de leur transport sur le réseau (HTTPS)</w:t>
            </w:r>
            <w:r>
              <w:rPr>
                <w:rFonts w:ascii="Candara" w:hAnsi="Candara"/>
                <w:lang w:eastAsia="fr-FR"/>
              </w:rPr>
              <w:t> ;</w:t>
            </w:r>
          </w:p>
          <w:p w14:paraId="46FF9542" w14:textId="77777777" w:rsidR="00BA0722" w:rsidRPr="005E6BBE" w:rsidRDefault="00BA0722" w:rsidP="001B5C5C">
            <w:pPr>
              <w:pStyle w:val="Paragraphedeliste"/>
              <w:numPr>
                <w:ilvl w:val="0"/>
                <w:numId w:val="19"/>
              </w:num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Choisir  des  algorithmes  éprouvés  et  générer  des  clés robustes.  S'assurer  qu'une  gestion  des  clés  est  en place tout en privilégiant des modules cryptograph</w:t>
            </w:r>
            <w:r>
              <w:rPr>
                <w:rFonts w:ascii="Candara" w:hAnsi="Candara"/>
                <w:lang w:eastAsia="fr-FR"/>
              </w:rPr>
              <w:t>iques certifiés ;</w:t>
            </w:r>
          </w:p>
          <w:p w14:paraId="560DE316" w14:textId="77777777" w:rsidR="00BA0722" w:rsidRPr="005E6BBE" w:rsidRDefault="00BA0722" w:rsidP="001B5C5C">
            <w:pPr>
              <w:pStyle w:val="Paragraphedeliste"/>
              <w:numPr>
                <w:ilvl w:val="0"/>
                <w:numId w:val="19"/>
              </w:num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Stocker  les  mots  de  passe  au  moyen  d’un  algorithme adapté à cet usage. Dans l’application</w:t>
            </w:r>
            <w:r>
              <w:rPr>
                <w:rFonts w:ascii="Candara" w:hAnsi="Candara"/>
                <w:lang w:eastAsia="fr-FR"/>
              </w:rPr>
              <w:t>,</w:t>
            </w:r>
            <w:r w:rsidRPr="005E6BBE">
              <w:rPr>
                <w:rFonts w:ascii="Candara" w:hAnsi="Candara"/>
                <w:lang w:eastAsia="fr-FR"/>
              </w:rPr>
              <w:t xml:space="preserve"> nous allons utiliser l’interface </w:t>
            </w:r>
            <w:proofErr w:type="spellStart"/>
            <w:r w:rsidRPr="005E6BBE">
              <w:rPr>
                <w:rFonts w:ascii="Candara" w:hAnsi="Candara"/>
                <w:b/>
                <w:lang w:eastAsia="fr-FR"/>
              </w:rPr>
              <w:t>BCryptPasswordEncoder</w:t>
            </w:r>
            <w:proofErr w:type="spellEnd"/>
            <w:r>
              <w:rPr>
                <w:rFonts w:ascii="Candara" w:hAnsi="Candara"/>
                <w:lang w:eastAsia="fr-FR"/>
              </w:rPr>
              <w:t xml:space="preserve"> du </w:t>
            </w:r>
            <w:proofErr w:type="spellStart"/>
            <w:r>
              <w:rPr>
                <w:rFonts w:ascii="Candara" w:hAnsi="Candara"/>
                <w:lang w:eastAsia="fr-FR"/>
              </w:rPr>
              <w:t>f</w:t>
            </w:r>
            <w:r w:rsidRPr="005E6BBE">
              <w:rPr>
                <w:rFonts w:ascii="Candara" w:hAnsi="Candara"/>
                <w:lang w:eastAsia="fr-FR"/>
              </w:rPr>
              <w:t>ramework</w:t>
            </w:r>
            <w:proofErr w:type="spellEnd"/>
            <w:r w:rsidRPr="005E6BBE">
              <w:rPr>
                <w:rFonts w:ascii="Candara" w:hAnsi="Candara"/>
                <w:lang w:eastAsia="fr-FR"/>
              </w:rPr>
              <w:t xml:space="preserve"> Django </w:t>
            </w:r>
            <w:proofErr w:type="spellStart"/>
            <w:r w:rsidRPr="005E6BBE">
              <w:rPr>
                <w:rFonts w:ascii="Candara" w:hAnsi="Candara"/>
                <w:lang w:eastAsia="fr-FR"/>
              </w:rPr>
              <w:t>auth</w:t>
            </w:r>
            <w:proofErr w:type="spellEnd"/>
            <w:r w:rsidRPr="005E6BBE">
              <w:rPr>
                <w:rFonts w:ascii="Candara" w:hAnsi="Candara"/>
                <w:lang w:eastAsia="fr-FR"/>
              </w:rPr>
              <w:t xml:space="preserve"> qui fournit un algorithme fort de hachage (non réversible) avec une clé générée aléatoirement.</w:t>
            </w:r>
          </w:p>
        </w:tc>
      </w:tr>
      <w:tr w:rsidR="00BA0722" w14:paraId="17F9422E" w14:textId="77777777" w:rsidTr="001F5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tcPr>
          <w:p w14:paraId="04D55FBE" w14:textId="77777777" w:rsidR="00BA0722" w:rsidRPr="005E6BBE" w:rsidRDefault="00BA0722" w:rsidP="001F52DA">
            <w:pPr>
              <w:rPr>
                <w:rFonts w:ascii="Candara" w:hAnsi="Candara"/>
                <w:lang w:eastAsia="fr-FR"/>
              </w:rPr>
            </w:pPr>
            <w:r w:rsidRPr="005E6BBE">
              <w:rPr>
                <w:rFonts w:ascii="Candara" w:hAnsi="Candara"/>
                <w:lang w:eastAsia="fr-FR"/>
              </w:rPr>
              <w:t>A7</w:t>
            </w:r>
          </w:p>
        </w:tc>
        <w:tc>
          <w:tcPr>
            <w:tcW w:w="985" w:type="pct"/>
            <w:vAlign w:val="center"/>
          </w:tcPr>
          <w:p w14:paraId="08C6B965" w14:textId="77777777" w:rsidR="00BA0722" w:rsidRPr="005E6BBE" w:rsidRDefault="00BA0722" w:rsidP="001F52DA">
            <w:pPr>
              <w:jc w:val="center"/>
              <w:cnfStyle w:val="000000100000" w:firstRow="0" w:lastRow="0" w:firstColumn="0" w:lastColumn="0" w:oddVBand="0" w:evenVBand="0" w:oddHBand="1" w:evenHBand="0" w:firstRowFirstColumn="0" w:firstRowLastColumn="0" w:lastRowFirstColumn="0" w:lastRowLastColumn="0"/>
              <w:rPr>
                <w:rFonts w:ascii="Candara" w:hAnsi="Candara"/>
                <w:b/>
                <w:lang w:eastAsia="fr-FR"/>
              </w:rPr>
            </w:pPr>
            <w:r w:rsidRPr="005E6BBE">
              <w:rPr>
                <w:rFonts w:ascii="Candara" w:hAnsi="Candara"/>
                <w:b/>
                <w:lang w:eastAsia="fr-FR"/>
              </w:rPr>
              <w:t>Manque de contrôle d’accès au niveau fonctionnel</w:t>
            </w:r>
          </w:p>
        </w:tc>
        <w:tc>
          <w:tcPr>
            <w:tcW w:w="1566" w:type="pct"/>
          </w:tcPr>
          <w:p w14:paraId="4AC3021A"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Pratiquement  toutes  les  applications  web  vérifient  les  droits  d'accès  au  niveau  fonctionnel  avant</w:t>
            </w:r>
          </w:p>
          <w:p w14:paraId="363471F1"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de  rendre  cette  fonctionnalité  visible  dans  l'interface  utilisateur.  Cependant,  les  applications</w:t>
            </w:r>
          </w:p>
          <w:p w14:paraId="150403DE"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doivent  effectuer  les  mêmes  vérifications  de  contrôle  d'accès  sur  le  serveur  lors  de  l'accès  à</w:t>
            </w:r>
          </w:p>
          <w:p w14:paraId="561522E7"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 xml:space="preserve">chaque fonction. Si les demandes ne sont pas vérifiées, </w:t>
            </w:r>
            <w:r w:rsidRPr="005E6BBE">
              <w:rPr>
                <w:rFonts w:ascii="Candara" w:hAnsi="Candara"/>
                <w:lang w:eastAsia="fr-FR"/>
              </w:rPr>
              <w:lastRenderedPageBreak/>
              <w:t>les attaquants seront en mesure de forger</w:t>
            </w:r>
          </w:p>
          <w:p w14:paraId="03E8EE29"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des demandes afin d'accéder à une fonctionnalité non autorisée.</w:t>
            </w:r>
          </w:p>
        </w:tc>
        <w:tc>
          <w:tcPr>
            <w:tcW w:w="2187" w:type="pct"/>
          </w:tcPr>
          <w:p w14:paraId="1A054023"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lastRenderedPageBreak/>
              <w:t>L’application devrait utiliser un module de gestion des autorisations consistant,  facilement  analysable  et  appelé depuis  les  fonctionnalités  métier. Pour cela, nous allons mettre un mécanisme d’autorisations sur trois niveaux</w:t>
            </w:r>
            <w:r>
              <w:rPr>
                <w:rFonts w:ascii="Candara" w:hAnsi="Candara"/>
                <w:lang w:eastAsia="fr-FR"/>
              </w:rPr>
              <w:t xml:space="preserve"> </w:t>
            </w:r>
            <w:r w:rsidRPr="005E6BBE">
              <w:rPr>
                <w:rFonts w:ascii="Candara" w:hAnsi="Candara"/>
                <w:lang w:eastAsia="fr-FR"/>
              </w:rPr>
              <w:t>:</w:t>
            </w:r>
          </w:p>
          <w:p w14:paraId="567A3CC1" w14:textId="77777777" w:rsidR="00BA0722" w:rsidRPr="005E6BBE" w:rsidRDefault="00BA0722" w:rsidP="001B5C5C">
            <w:pPr>
              <w:pStyle w:val="Paragraphedeliste"/>
              <w:numPr>
                <w:ilvl w:val="0"/>
                <w:numId w:val="20"/>
              </w:num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Le premier niveau de vérification est celui de la vérification de l’identité de l’uti</w:t>
            </w:r>
            <w:r>
              <w:rPr>
                <w:rFonts w:ascii="Candara" w:hAnsi="Candara"/>
                <w:lang w:eastAsia="fr-FR"/>
              </w:rPr>
              <w:t>lisateur présent dans la requête ;</w:t>
            </w:r>
          </w:p>
          <w:p w14:paraId="2A79A13D" w14:textId="77777777" w:rsidR="00BA0722" w:rsidRPr="005E6BBE" w:rsidRDefault="00BA0722" w:rsidP="001B5C5C">
            <w:pPr>
              <w:pStyle w:val="Paragraphedeliste"/>
              <w:numPr>
                <w:ilvl w:val="0"/>
                <w:numId w:val="20"/>
              </w:num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 xml:space="preserve">Le second niveau est celui de la vérification des rôles pour l’accès à aux fonctionnalités. Par ailleurs, si la fonctionnalité fait partie d’un workflow tel que défini dans les </w:t>
            </w:r>
            <w:r w:rsidRPr="005E6BBE">
              <w:rPr>
                <w:rFonts w:ascii="Candara" w:hAnsi="Candara"/>
                <w:lang w:eastAsia="fr-FR"/>
              </w:rPr>
              <w:lastRenderedPageBreak/>
              <w:t>processus de l’application, un contrôle est fait pour vérif</w:t>
            </w:r>
            <w:r>
              <w:rPr>
                <w:rFonts w:ascii="Candara" w:hAnsi="Candara"/>
                <w:lang w:eastAsia="fr-FR"/>
              </w:rPr>
              <w:t>ier que l’utilisateur y a droit ;</w:t>
            </w:r>
          </w:p>
          <w:p w14:paraId="172B74EF" w14:textId="77777777" w:rsidR="00BA0722" w:rsidRPr="005E6BBE" w:rsidRDefault="00BA0722" w:rsidP="001B5C5C">
            <w:pPr>
              <w:pStyle w:val="Paragraphedeliste"/>
              <w:numPr>
                <w:ilvl w:val="0"/>
                <w:numId w:val="20"/>
              </w:num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Le dernier niveau est celui du contrôle des droits d’accès définitifs aux fonctionnalités. La gestion des droits  doit être facile à mettre à jour et à auditer</w:t>
            </w:r>
            <w:r>
              <w:rPr>
                <w:rFonts w:ascii="Candara" w:hAnsi="Candara"/>
                <w:lang w:eastAsia="fr-FR"/>
              </w:rPr>
              <w:t>,</w:t>
            </w:r>
            <w:r w:rsidRPr="005E6BBE">
              <w:rPr>
                <w:rFonts w:ascii="Candara" w:hAnsi="Candara"/>
                <w:lang w:eastAsia="fr-FR"/>
              </w:rPr>
              <w:t xml:space="preserve"> donc ne doit pas être codé</w:t>
            </w:r>
            <w:r>
              <w:rPr>
                <w:rFonts w:ascii="Candara" w:hAnsi="Candara"/>
                <w:lang w:eastAsia="fr-FR"/>
              </w:rPr>
              <w:t>e</w:t>
            </w:r>
            <w:r w:rsidRPr="005E6BBE">
              <w:rPr>
                <w:rFonts w:ascii="Candara" w:hAnsi="Candara"/>
                <w:lang w:eastAsia="fr-FR"/>
              </w:rPr>
              <w:t xml:space="preserve"> en dur.</w:t>
            </w:r>
          </w:p>
          <w:p w14:paraId="7931AB25"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p>
          <w:p w14:paraId="017F9EBC"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p>
        </w:tc>
      </w:tr>
      <w:tr w:rsidR="00BA0722" w14:paraId="147F2F50" w14:textId="77777777" w:rsidTr="001F52DA">
        <w:tc>
          <w:tcPr>
            <w:cnfStyle w:val="001000000000" w:firstRow="0" w:lastRow="0" w:firstColumn="1" w:lastColumn="0" w:oddVBand="0" w:evenVBand="0" w:oddHBand="0" w:evenHBand="0" w:firstRowFirstColumn="0" w:firstRowLastColumn="0" w:lastRowFirstColumn="0" w:lastRowLastColumn="0"/>
            <w:tcW w:w="263" w:type="pct"/>
          </w:tcPr>
          <w:p w14:paraId="506C94CF" w14:textId="77777777" w:rsidR="00BA0722" w:rsidRPr="005E6BBE" w:rsidRDefault="00BA0722" w:rsidP="001F52DA">
            <w:pPr>
              <w:rPr>
                <w:rFonts w:ascii="Candara" w:hAnsi="Candara"/>
                <w:lang w:eastAsia="fr-FR"/>
              </w:rPr>
            </w:pPr>
            <w:r w:rsidRPr="005E6BBE">
              <w:rPr>
                <w:rFonts w:ascii="Candara" w:hAnsi="Candara"/>
                <w:lang w:eastAsia="fr-FR"/>
              </w:rPr>
              <w:lastRenderedPageBreak/>
              <w:t>A8</w:t>
            </w:r>
          </w:p>
        </w:tc>
        <w:tc>
          <w:tcPr>
            <w:tcW w:w="985" w:type="pct"/>
            <w:vAlign w:val="center"/>
          </w:tcPr>
          <w:p w14:paraId="7095B415" w14:textId="77777777" w:rsidR="00BA0722" w:rsidRPr="005E6BBE" w:rsidRDefault="00BA0722" w:rsidP="001F52DA">
            <w:pPr>
              <w:jc w:val="center"/>
              <w:cnfStyle w:val="000000000000" w:firstRow="0" w:lastRow="0" w:firstColumn="0" w:lastColumn="0" w:oddVBand="0" w:evenVBand="0" w:oddHBand="0" w:evenHBand="0" w:firstRowFirstColumn="0" w:firstRowLastColumn="0" w:lastRowFirstColumn="0" w:lastRowLastColumn="0"/>
              <w:rPr>
                <w:rFonts w:ascii="Candara" w:hAnsi="Candara"/>
                <w:b/>
                <w:lang w:eastAsia="fr-FR"/>
              </w:rPr>
            </w:pPr>
            <w:r w:rsidRPr="005E6BBE">
              <w:rPr>
                <w:rFonts w:ascii="Candara" w:hAnsi="Candara"/>
                <w:b/>
                <w:lang w:eastAsia="fr-FR"/>
              </w:rPr>
              <w:t>Falsification  de requête intersites (CSRF)</w:t>
            </w:r>
          </w:p>
        </w:tc>
        <w:tc>
          <w:tcPr>
            <w:tcW w:w="1566" w:type="pct"/>
          </w:tcPr>
          <w:p w14:paraId="3A2A7AEC"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 xml:space="preserve">Une  attaque  CSRF  (Cross  Site  </w:t>
            </w:r>
            <w:proofErr w:type="spellStart"/>
            <w:r w:rsidRPr="005E6BBE">
              <w:rPr>
                <w:rFonts w:ascii="Candara" w:hAnsi="Candara"/>
                <w:lang w:eastAsia="fr-FR"/>
              </w:rPr>
              <w:t>Request</w:t>
            </w:r>
            <w:proofErr w:type="spellEnd"/>
            <w:r w:rsidRPr="005E6BBE">
              <w:rPr>
                <w:rFonts w:ascii="Candara" w:hAnsi="Candara"/>
                <w:lang w:eastAsia="fr-FR"/>
              </w:rPr>
              <w:t xml:space="preserve">  </w:t>
            </w:r>
            <w:proofErr w:type="spellStart"/>
            <w:r w:rsidRPr="005E6BBE">
              <w:rPr>
                <w:rFonts w:ascii="Candara" w:hAnsi="Candara"/>
                <w:lang w:eastAsia="fr-FR"/>
              </w:rPr>
              <w:t>Forgery</w:t>
            </w:r>
            <w:proofErr w:type="spellEnd"/>
            <w:r w:rsidRPr="005E6BBE">
              <w:rPr>
                <w:rFonts w:ascii="Candara" w:hAnsi="Candara"/>
                <w:lang w:eastAsia="fr-FR"/>
              </w:rPr>
              <w:t>)  force  le  navigateur  d'une  victime  authentifiée  à</w:t>
            </w:r>
          </w:p>
          <w:p w14:paraId="0ABA7BCA"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envoyer  une  requête  HTTP  forgée,  comprenant  le  cookie  de  session  de  la  victime  ainsi  que  toute</w:t>
            </w:r>
          </w:p>
          <w:p w14:paraId="2F2BB5DF"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autre  information  automatiquement  inclue,  à  une  application web vulnérable. Ceci permet à l'attaquant  de  forcer  le  navigateur  de  la  victime  à  générer  des  requêtes  dont  l'application vulnérable pense qu'elles émanent légitimement  de la victime.</w:t>
            </w:r>
          </w:p>
        </w:tc>
        <w:tc>
          <w:tcPr>
            <w:tcW w:w="2187" w:type="pct"/>
          </w:tcPr>
          <w:p w14:paraId="3AECFC69"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Pour se prémunir de cette forme d’attaque incluant la faille XSS, nous allons :</w:t>
            </w:r>
          </w:p>
          <w:p w14:paraId="309C1E2A" w14:textId="77777777" w:rsidR="00BA0722" w:rsidRPr="005E6BBE" w:rsidRDefault="00BA0722" w:rsidP="001B5C5C">
            <w:pPr>
              <w:pStyle w:val="Paragraphedeliste"/>
              <w:numPr>
                <w:ilvl w:val="0"/>
                <w:numId w:val="21"/>
              </w:num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Inclure dans le corps des requêtes http, un jeton unique (JWT) par session utilisateur. Ce jeton sera généré au niveau du back-end java et utilisé à travers des cookies sécurisés.</w:t>
            </w:r>
          </w:p>
          <w:p w14:paraId="703DF8D0" w14:textId="77777777" w:rsidR="00BA0722" w:rsidRPr="005E6BBE" w:rsidRDefault="00BA0722" w:rsidP="001B5C5C">
            <w:pPr>
              <w:pStyle w:val="Paragraphedeliste"/>
              <w:numPr>
                <w:ilvl w:val="0"/>
                <w:numId w:val="21"/>
              </w:num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Demander les confirmations de l’utilisateur via de</w:t>
            </w:r>
            <w:r>
              <w:rPr>
                <w:rFonts w:ascii="Candara" w:hAnsi="Candara"/>
                <w:lang w:eastAsia="fr-FR"/>
              </w:rPr>
              <w:t>s alertes après des contrôles cô</w:t>
            </w:r>
            <w:r w:rsidRPr="005E6BBE">
              <w:rPr>
                <w:rFonts w:ascii="Candara" w:hAnsi="Candara"/>
                <w:lang w:eastAsia="fr-FR"/>
              </w:rPr>
              <w:t>té serveur.</w:t>
            </w:r>
          </w:p>
        </w:tc>
      </w:tr>
      <w:tr w:rsidR="00BA0722" w14:paraId="4E682270" w14:textId="77777777" w:rsidTr="001F5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 w:type="pct"/>
          </w:tcPr>
          <w:p w14:paraId="6E46CB54" w14:textId="77777777" w:rsidR="00BA0722" w:rsidRPr="005E6BBE" w:rsidRDefault="00BA0722" w:rsidP="001F52DA">
            <w:pPr>
              <w:rPr>
                <w:rFonts w:ascii="Candara" w:hAnsi="Candara"/>
                <w:lang w:eastAsia="fr-FR"/>
              </w:rPr>
            </w:pPr>
            <w:r w:rsidRPr="005E6BBE">
              <w:rPr>
                <w:rFonts w:ascii="Candara" w:hAnsi="Candara"/>
                <w:lang w:eastAsia="fr-FR"/>
              </w:rPr>
              <w:t>A9</w:t>
            </w:r>
          </w:p>
        </w:tc>
        <w:tc>
          <w:tcPr>
            <w:tcW w:w="985" w:type="pct"/>
            <w:vAlign w:val="center"/>
          </w:tcPr>
          <w:p w14:paraId="2CF3495B" w14:textId="77777777" w:rsidR="00BA0722" w:rsidRPr="005E6BBE" w:rsidRDefault="00BA0722" w:rsidP="001F52DA">
            <w:pPr>
              <w:jc w:val="center"/>
              <w:cnfStyle w:val="000000100000" w:firstRow="0" w:lastRow="0" w:firstColumn="0" w:lastColumn="0" w:oddVBand="0" w:evenVBand="0" w:oddHBand="1" w:evenHBand="0" w:firstRowFirstColumn="0" w:firstRowLastColumn="0" w:lastRowFirstColumn="0" w:lastRowLastColumn="0"/>
              <w:rPr>
                <w:rFonts w:ascii="Candara" w:hAnsi="Candara"/>
                <w:b/>
                <w:lang w:eastAsia="fr-FR"/>
              </w:rPr>
            </w:pPr>
            <w:r w:rsidRPr="005E6BBE">
              <w:rPr>
                <w:rFonts w:ascii="Candara" w:hAnsi="Candara"/>
                <w:b/>
                <w:lang w:eastAsia="fr-FR"/>
              </w:rPr>
              <w:t>Utilisation  de composants avec des vulnérabilités</w:t>
            </w:r>
          </w:p>
          <w:p w14:paraId="0C51FB02" w14:textId="77777777" w:rsidR="00BA0722" w:rsidRPr="005E6BBE" w:rsidRDefault="00BA0722" w:rsidP="001F52DA">
            <w:pPr>
              <w:jc w:val="center"/>
              <w:cnfStyle w:val="000000100000" w:firstRow="0" w:lastRow="0" w:firstColumn="0" w:lastColumn="0" w:oddVBand="0" w:evenVBand="0" w:oddHBand="1" w:evenHBand="0" w:firstRowFirstColumn="0" w:firstRowLastColumn="0" w:lastRowFirstColumn="0" w:lastRowLastColumn="0"/>
              <w:rPr>
                <w:rFonts w:ascii="Candara" w:hAnsi="Candara"/>
                <w:b/>
                <w:lang w:eastAsia="fr-FR"/>
              </w:rPr>
            </w:pPr>
            <w:r w:rsidRPr="005E6BBE">
              <w:rPr>
                <w:rFonts w:ascii="Candara" w:hAnsi="Candara"/>
                <w:b/>
                <w:lang w:eastAsia="fr-FR"/>
              </w:rPr>
              <w:t>connues</w:t>
            </w:r>
          </w:p>
        </w:tc>
        <w:tc>
          <w:tcPr>
            <w:tcW w:w="1566" w:type="pct"/>
          </w:tcPr>
          <w:p w14:paraId="40173220"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5E6BBE">
              <w:rPr>
                <w:rFonts w:ascii="Candara" w:hAnsi="Candara"/>
                <w:lang w:eastAsia="fr-FR"/>
              </w:rPr>
              <w:t xml:space="preserve">Les composants vulnérables, tels  que  bibliothèques,  contextes  et  autres  modules  logiciels fonctionnent presque toujours avec des privilèges maximum. Ainsi, si exploités, ils </w:t>
            </w:r>
            <w:r w:rsidRPr="005E6BBE">
              <w:rPr>
                <w:rFonts w:ascii="Candara" w:hAnsi="Candara"/>
                <w:lang w:eastAsia="fr-FR"/>
              </w:rPr>
              <w:lastRenderedPageBreak/>
              <w:t>peuvent causer des  pertes  de  données  sérieuses  ou  une  prise  de  contrôle  du  serveur.  Les  applications  utilisant ces  composants  vulnérables  peuvent  compromettre  leurs  défenses  et  permettre une série d'attaques et d'impacts  potentiels.</w:t>
            </w:r>
          </w:p>
        </w:tc>
        <w:tc>
          <w:tcPr>
            <w:tcW w:w="2187" w:type="pct"/>
          </w:tcPr>
          <w:p w14:paraId="54EACA85" w14:textId="77777777" w:rsidR="00BA0722" w:rsidRPr="005E6BBE" w:rsidRDefault="00BA0722" w:rsidP="001F52DA">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p>
        </w:tc>
      </w:tr>
      <w:tr w:rsidR="00BA0722" w14:paraId="461894FB" w14:textId="77777777" w:rsidTr="001F52DA">
        <w:tc>
          <w:tcPr>
            <w:cnfStyle w:val="001000000000" w:firstRow="0" w:lastRow="0" w:firstColumn="1" w:lastColumn="0" w:oddVBand="0" w:evenVBand="0" w:oddHBand="0" w:evenHBand="0" w:firstRowFirstColumn="0" w:firstRowLastColumn="0" w:lastRowFirstColumn="0" w:lastRowLastColumn="0"/>
            <w:tcW w:w="263" w:type="pct"/>
          </w:tcPr>
          <w:p w14:paraId="0BFDFF87" w14:textId="77777777" w:rsidR="00BA0722" w:rsidRPr="005E6BBE" w:rsidRDefault="00BA0722" w:rsidP="001F52DA">
            <w:pPr>
              <w:rPr>
                <w:rFonts w:ascii="Candara" w:hAnsi="Candara"/>
                <w:lang w:eastAsia="fr-FR"/>
              </w:rPr>
            </w:pPr>
            <w:r w:rsidRPr="005E6BBE">
              <w:rPr>
                <w:rFonts w:ascii="Candara" w:hAnsi="Candara"/>
                <w:lang w:eastAsia="fr-FR"/>
              </w:rPr>
              <w:t>A10</w:t>
            </w:r>
          </w:p>
        </w:tc>
        <w:tc>
          <w:tcPr>
            <w:tcW w:w="985" w:type="pct"/>
            <w:vAlign w:val="center"/>
          </w:tcPr>
          <w:p w14:paraId="2A40938B" w14:textId="77777777" w:rsidR="00BA0722" w:rsidRPr="005E6BBE" w:rsidRDefault="00BA0722" w:rsidP="001F52DA">
            <w:pPr>
              <w:jc w:val="center"/>
              <w:cnfStyle w:val="000000000000" w:firstRow="0" w:lastRow="0" w:firstColumn="0" w:lastColumn="0" w:oddVBand="0" w:evenVBand="0" w:oddHBand="0" w:evenHBand="0" w:firstRowFirstColumn="0" w:firstRowLastColumn="0" w:lastRowFirstColumn="0" w:lastRowLastColumn="0"/>
              <w:rPr>
                <w:rFonts w:ascii="Candara" w:hAnsi="Candara"/>
                <w:b/>
                <w:lang w:eastAsia="fr-FR"/>
              </w:rPr>
            </w:pPr>
            <w:r w:rsidRPr="005E6BBE">
              <w:rPr>
                <w:rFonts w:ascii="Candara" w:hAnsi="Candara"/>
                <w:b/>
                <w:lang w:eastAsia="fr-FR"/>
              </w:rPr>
              <w:t>Redirection et Renvois non validés</w:t>
            </w:r>
          </w:p>
        </w:tc>
        <w:tc>
          <w:tcPr>
            <w:tcW w:w="1566" w:type="pct"/>
          </w:tcPr>
          <w:p w14:paraId="0A690980"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Les applications web réorientent et redirigent fréquemment les utilisateurs vers d'autres pages et</w:t>
            </w:r>
          </w:p>
          <w:p w14:paraId="7A9E2A58"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sites  internet,  et  utilisent  des  données non  fiables  pour  déterminer  les  pages de destination.  Sans</w:t>
            </w:r>
          </w:p>
          <w:p w14:paraId="20CB70AD"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 xml:space="preserve">validation appropriée, les attaquants peuvent réorienter les victimes vers des sites de </w:t>
            </w:r>
            <w:proofErr w:type="spellStart"/>
            <w:r w:rsidRPr="005E6BBE">
              <w:rPr>
                <w:rFonts w:ascii="Candara" w:hAnsi="Candara"/>
                <w:lang w:eastAsia="fr-FR"/>
              </w:rPr>
              <w:t>phishing</w:t>
            </w:r>
            <w:proofErr w:type="spellEnd"/>
            <w:r w:rsidRPr="005E6BBE">
              <w:rPr>
                <w:rFonts w:ascii="Candara" w:hAnsi="Candara"/>
                <w:lang w:eastAsia="fr-FR"/>
              </w:rPr>
              <w:t xml:space="preserve"> ou</w:t>
            </w:r>
          </w:p>
          <w:p w14:paraId="37AE5652"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de malware, ou utiliser les renvois pour accéder à des pages non autorisées.</w:t>
            </w:r>
          </w:p>
        </w:tc>
        <w:tc>
          <w:tcPr>
            <w:tcW w:w="2187" w:type="pct"/>
          </w:tcPr>
          <w:p w14:paraId="3632477B"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La meilleure façon</w:t>
            </w:r>
            <w:r>
              <w:rPr>
                <w:rFonts w:ascii="Candara" w:hAnsi="Candara"/>
                <w:lang w:eastAsia="fr-FR"/>
              </w:rPr>
              <w:t xml:space="preserve"> de</w:t>
            </w:r>
            <w:r w:rsidRPr="005E6BBE">
              <w:rPr>
                <w:rFonts w:ascii="Candara" w:hAnsi="Candara"/>
                <w:lang w:eastAsia="fr-FR"/>
              </w:rPr>
              <w:t xml:space="preserve"> s’en prémunir de ce type d’attaque est d’éviter l’utilisation des redirections (</w:t>
            </w:r>
            <w:proofErr w:type="spellStart"/>
            <w:r>
              <w:rPr>
                <w:rFonts w:ascii="Candara" w:hAnsi="Candara"/>
                <w:i/>
                <w:lang w:eastAsia="fr-FR"/>
              </w:rPr>
              <w:t>R</w:t>
            </w:r>
            <w:r w:rsidRPr="005E6BBE">
              <w:rPr>
                <w:rFonts w:ascii="Candara" w:hAnsi="Candara"/>
                <w:i/>
                <w:lang w:eastAsia="fr-FR"/>
              </w:rPr>
              <w:t>edirect</w:t>
            </w:r>
            <w:proofErr w:type="spellEnd"/>
            <w:r>
              <w:rPr>
                <w:rFonts w:ascii="Candara" w:hAnsi="Candara"/>
                <w:lang w:eastAsia="fr-FR"/>
              </w:rPr>
              <w:t>) et d</w:t>
            </w:r>
            <w:r w:rsidRPr="005E6BBE">
              <w:rPr>
                <w:rFonts w:ascii="Candara" w:hAnsi="Candara"/>
                <w:lang w:eastAsia="fr-FR"/>
              </w:rPr>
              <w:t>es renvois (</w:t>
            </w:r>
            <w:proofErr w:type="spellStart"/>
            <w:r w:rsidRPr="005E6BBE">
              <w:rPr>
                <w:rFonts w:ascii="Candara" w:hAnsi="Candara"/>
                <w:i/>
                <w:lang w:eastAsia="fr-FR"/>
              </w:rPr>
              <w:t>forward</w:t>
            </w:r>
            <w:proofErr w:type="spellEnd"/>
            <w:r w:rsidRPr="005E6BBE">
              <w:rPr>
                <w:rFonts w:ascii="Candara" w:hAnsi="Candara"/>
                <w:lang w:eastAsia="fr-FR"/>
              </w:rPr>
              <w:t>). Dans l’application</w:t>
            </w:r>
            <w:r>
              <w:rPr>
                <w:rFonts w:ascii="Candara" w:hAnsi="Candara"/>
                <w:lang w:eastAsia="fr-FR"/>
              </w:rPr>
              <w:t>,</w:t>
            </w:r>
            <w:r w:rsidRPr="005E6BBE">
              <w:rPr>
                <w:rFonts w:ascii="Candara" w:hAnsi="Candara"/>
                <w:lang w:eastAsia="fr-FR"/>
              </w:rPr>
              <w:t xml:space="preserve"> nous n’allons </w:t>
            </w:r>
            <w:r>
              <w:rPr>
                <w:rFonts w:ascii="Candara" w:hAnsi="Candara"/>
                <w:lang w:eastAsia="fr-FR"/>
              </w:rPr>
              <w:t>pas utiliser des redirections cô</w:t>
            </w:r>
            <w:r w:rsidRPr="005E6BBE">
              <w:rPr>
                <w:rFonts w:ascii="Candara" w:hAnsi="Candara"/>
                <w:lang w:eastAsia="fr-FR"/>
              </w:rPr>
              <w:t>té serveur</w:t>
            </w:r>
            <w:r>
              <w:rPr>
                <w:rFonts w:ascii="Candara" w:hAnsi="Candara"/>
                <w:lang w:eastAsia="fr-FR"/>
              </w:rPr>
              <w:t>,</w:t>
            </w:r>
            <w:r w:rsidRPr="005E6BBE">
              <w:rPr>
                <w:rFonts w:ascii="Candara" w:hAnsi="Candara"/>
                <w:lang w:eastAsia="fr-FR"/>
              </w:rPr>
              <w:t xml:space="preserve"> mais plutôt c</w:t>
            </w:r>
            <w:r>
              <w:rPr>
                <w:rFonts w:ascii="Candara" w:hAnsi="Candara"/>
                <w:lang w:eastAsia="fr-FR"/>
              </w:rPr>
              <w:t>ôté client à travers les routes D</w:t>
            </w:r>
            <w:r w:rsidRPr="005E6BBE">
              <w:rPr>
                <w:rFonts w:ascii="Candara" w:hAnsi="Candara"/>
                <w:lang w:eastAsia="fr-FR"/>
              </w:rPr>
              <w:t>jango ce qui limit</w:t>
            </w:r>
            <w:r>
              <w:rPr>
                <w:rFonts w:ascii="Candara" w:hAnsi="Candara"/>
                <w:lang w:eastAsia="fr-FR"/>
              </w:rPr>
              <w:t>e les redirections vers des URL</w:t>
            </w:r>
            <w:r w:rsidRPr="005E6BBE">
              <w:rPr>
                <w:rFonts w:ascii="Candara" w:hAnsi="Candara"/>
                <w:lang w:eastAsia="fr-FR"/>
              </w:rPr>
              <w:t xml:space="preserve"> malicieuses.</w:t>
            </w:r>
          </w:p>
          <w:p w14:paraId="41ECFC4C" w14:textId="77777777" w:rsidR="00BA0722" w:rsidRPr="005E6BBE" w:rsidRDefault="00BA0722" w:rsidP="001F52DA">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5E6BBE">
              <w:rPr>
                <w:rFonts w:ascii="Candara" w:hAnsi="Candara"/>
                <w:lang w:eastAsia="fr-FR"/>
              </w:rPr>
              <w:t>En cas d’utilisation de redirections, il est recommandé de ne pas utiliser d’URL dans les paramètres</w:t>
            </w:r>
            <w:r>
              <w:rPr>
                <w:rFonts w:ascii="Candara" w:hAnsi="Candara"/>
                <w:lang w:eastAsia="fr-FR"/>
              </w:rPr>
              <w:t>,</w:t>
            </w:r>
            <w:r w:rsidRPr="005E6BBE">
              <w:rPr>
                <w:rFonts w:ascii="Candara" w:hAnsi="Candara"/>
                <w:lang w:eastAsia="fr-FR"/>
              </w:rPr>
              <w:t xml:space="preserve"> mais plutôt une valeur abstraite qui sera tradui</w:t>
            </w:r>
            <w:r>
              <w:rPr>
                <w:rFonts w:ascii="Candara" w:hAnsi="Candara"/>
                <w:lang w:eastAsia="fr-FR"/>
              </w:rPr>
              <w:t>te côté</w:t>
            </w:r>
            <w:r w:rsidRPr="005E6BBE">
              <w:rPr>
                <w:rFonts w:ascii="Candara" w:hAnsi="Candara"/>
                <w:lang w:eastAsia="fr-FR"/>
              </w:rPr>
              <w:t xml:space="preserve">  serveur par une URL cible.</w:t>
            </w:r>
          </w:p>
          <w:p w14:paraId="3B97B571" w14:textId="77777777" w:rsidR="00BA0722" w:rsidRPr="005E6BBE" w:rsidRDefault="00BA0722" w:rsidP="001F52DA">
            <w:pPr>
              <w:keepNext/>
              <w:cnfStyle w:val="000000000000" w:firstRow="0" w:lastRow="0" w:firstColumn="0" w:lastColumn="0" w:oddVBand="0" w:evenVBand="0" w:oddHBand="0" w:evenHBand="0" w:firstRowFirstColumn="0" w:firstRowLastColumn="0" w:lastRowFirstColumn="0" w:lastRowLastColumn="0"/>
              <w:rPr>
                <w:rFonts w:ascii="Candara" w:hAnsi="Candara"/>
                <w:lang w:eastAsia="fr-FR"/>
              </w:rPr>
            </w:pPr>
          </w:p>
        </w:tc>
      </w:tr>
    </w:tbl>
    <w:p w14:paraId="38182E5C" w14:textId="77777777" w:rsidR="00BA0722" w:rsidRDefault="00BA0722" w:rsidP="00BA0722">
      <w:pPr>
        <w:spacing w:after="160" w:line="259" w:lineRule="auto"/>
        <w:jc w:val="left"/>
        <w:rPr>
          <w:lang w:eastAsia="fr-FR"/>
        </w:rPr>
      </w:pPr>
      <w:r>
        <w:rPr>
          <w:lang w:eastAsia="fr-FR"/>
        </w:rPr>
        <w:br w:type="page"/>
      </w:r>
    </w:p>
    <w:p w14:paraId="12B75CB6" w14:textId="77777777" w:rsidR="00BA0722" w:rsidRDefault="00BA0722" w:rsidP="00BA0722">
      <w:pPr>
        <w:pStyle w:val="Titre1"/>
        <w:numPr>
          <w:ilvl w:val="0"/>
          <w:numId w:val="1"/>
        </w:numPr>
        <w:spacing w:line="360" w:lineRule="auto"/>
        <w:jc w:val="left"/>
      </w:pPr>
      <w:bookmarkStart w:id="157" w:name="_Toc488921031"/>
      <w:bookmarkStart w:id="158" w:name="_Toc157681474"/>
      <w:bookmarkStart w:id="159" w:name="_Toc185672553"/>
      <w:r>
        <w:lastRenderedPageBreak/>
        <w:t>ARCHITECTURE DE DEPLOIEMENT</w:t>
      </w:r>
      <w:bookmarkEnd w:id="157"/>
      <w:bookmarkEnd w:id="158"/>
      <w:bookmarkEnd w:id="159"/>
    </w:p>
    <w:p w14:paraId="1F6C6B11" w14:textId="77777777" w:rsidR="0041798B" w:rsidRPr="008106F7" w:rsidRDefault="0041798B" w:rsidP="0041798B">
      <w:pPr>
        <w:ind w:firstLine="432"/>
        <w:rPr>
          <w:lang w:eastAsia="fr-FR"/>
        </w:rPr>
      </w:pPr>
      <w:r w:rsidRPr="008106F7">
        <w:rPr>
          <w:lang w:eastAsia="fr-FR"/>
        </w:rPr>
        <w:t>Cette section décrit le processus de déploiement de la plateforme dans un environnement de production.</w:t>
      </w:r>
    </w:p>
    <w:p w14:paraId="1D542074" w14:textId="77777777" w:rsidR="0041798B" w:rsidRPr="008106F7" w:rsidRDefault="0041798B" w:rsidP="0041798B">
      <w:pPr>
        <w:rPr>
          <w:lang w:eastAsia="fr-FR"/>
        </w:rPr>
      </w:pPr>
      <w:r>
        <w:rPr>
          <w:lang w:eastAsia="fr-FR"/>
        </w:rPr>
        <w:t xml:space="preserve">La mise en production de la plateforme SREC </w:t>
      </w:r>
      <w:r w:rsidRPr="008106F7">
        <w:rPr>
          <w:lang w:eastAsia="fr-FR"/>
        </w:rPr>
        <w:t>se fait comme suit :</w:t>
      </w:r>
    </w:p>
    <w:p w14:paraId="3F6DBB3D" w14:textId="77777777" w:rsidR="0041798B" w:rsidRPr="008106F7" w:rsidRDefault="0041798B" w:rsidP="0041798B">
      <w:pPr>
        <w:numPr>
          <w:ilvl w:val="0"/>
          <w:numId w:val="28"/>
        </w:numPr>
        <w:contextualSpacing/>
        <w:rPr>
          <w:lang w:eastAsia="fr-FR"/>
        </w:rPr>
      </w:pPr>
      <w:r w:rsidRPr="008106F7">
        <w:rPr>
          <w:lang w:eastAsia="fr-FR"/>
        </w:rPr>
        <w:t>Le développeur push la modification sur le dépôt de code</w:t>
      </w:r>
    </w:p>
    <w:p w14:paraId="6FB4D65E" w14:textId="77777777" w:rsidR="0041798B" w:rsidRPr="008106F7" w:rsidRDefault="0041798B" w:rsidP="0041798B">
      <w:pPr>
        <w:numPr>
          <w:ilvl w:val="0"/>
          <w:numId w:val="28"/>
        </w:numPr>
        <w:contextualSpacing/>
        <w:rPr>
          <w:lang w:eastAsia="fr-FR"/>
        </w:rPr>
      </w:pPr>
      <w:r w:rsidRPr="008106F7">
        <w:rPr>
          <w:lang w:eastAsia="fr-FR"/>
        </w:rPr>
        <w:t xml:space="preserve">Le lead technique se connecte sur le serveur applicatif à l’aide de </w:t>
      </w:r>
      <w:proofErr w:type="spellStart"/>
      <w:r w:rsidRPr="008106F7">
        <w:rPr>
          <w:lang w:eastAsia="fr-FR"/>
        </w:rPr>
        <w:t>PuTTY</w:t>
      </w:r>
      <w:proofErr w:type="spellEnd"/>
      <w:r w:rsidRPr="008106F7">
        <w:rPr>
          <w:lang w:eastAsia="fr-FR"/>
        </w:rPr>
        <w:t xml:space="preserve"> ou du Terminal et pull la dernière modification</w:t>
      </w:r>
    </w:p>
    <w:p w14:paraId="0790D1BB" w14:textId="77777777" w:rsidR="0041798B" w:rsidRPr="008106F7" w:rsidRDefault="0041798B" w:rsidP="0041798B">
      <w:pPr>
        <w:numPr>
          <w:ilvl w:val="0"/>
          <w:numId w:val="28"/>
        </w:numPr>
        <w:contextualSpacing/>
        <w:rPr>
          <w:lang w:eastAsia="fr-FR"/>
        </w:rPr>
      </w:pPr>
      <w:r w:rsidRPr="008106F7">
        <w:rPr>
          <w:lang w:eastAsia="fr-FR"/>
        </w:rPr>
        <w:t>Le lead technique redémarre effectue les mises à jour de base de données si nécessaire et redémarre le serveur web</w:t>
      </w:r>
    </w:p>
    <w:p w14:paraId="59CAB6E4" w14:textId="77777777" w:rsidR="0041798B" w:rsidRPr="008106F7" w:rsidRDefault="0041798B" w:rsidP="0041798B">
      <w:pPr>
        <w:numPr>
          <w:ilvl w:val="0"/>
          <w:numId w:val="28"/>
        </w:numPr>
        <w:contextualSpacing/>
        <w:rPr>
          <w:lang w:eastAsia="fr-FR"/>
        </w:rPr>
      </w:pPr>
      <w:r w:rsidRPr="008106F7">
        <w:rPr>
          <w:lang w:eastAsia="fr-FR"/>
        </w:rPr>
        <w:t>L’ingénieur support veille à la continuité du service</w:t>
      </w:r>
    </w:p>
    <w:p w14:paraId="50D73F5D" w14:textId="77777777" w:rsidR="0041798B" w:rsidRDefault="0041798B" w:rsidP="0041798B">
      <w:pPr>
        <w:rPr>
          <w:lang w:eastAsia="fr-FR"/>
        </w:rPr>
      </w:pPr>
    </w:p>
    <w:p w14:paraId="6CA6BA42" w14:textId="10B42CF3" w:rsidR="0041798B" w:rsidRDefault="00AB706B" w:rsidP="0041798B">
      <w:pPr>
        <w:keepNext/>
        <w:jc w:val="center"/>
      </w:pPr>
      <w:r>
        <w:rPr>
          <w:lang w:eastAsia="fr-FR"/>
        </w:rPr>
        <w:object w:dxaOrig="14236" w:dyaOrig="8866" w14:anchorId="56EE0584">
          <v:shape id="_x0000_i1027" type="#_x0000_t75" style="width:493.15pt;height:307pt" o:ole="">
            <v:imagedata r:id="rId28" o:title=""/>
          </v:shape>
          <o:OLEObject Type="Embed" ProgID="Visio.Drawing.15" ShapeID="_x0000_i1027" DrawAspect="Content" ObjectID="_1807977650" r:id="rId29"/>
        </w:object>
      </w:r>
    </w:p>
    <w:p w14:paraId="53447042" w14:textId="77777777" w:rsidR="0041798B" w:rsidRDefault="0041798B" w:rsidP="0041798B">
      <w:pPr>
        <w:pStyle w:val="Lgende"/>
        <w:rPr>
          <w:sz w:val="24"/>
          <w:szCs w:val="24"/>
        </w:rPr>
      </w:pPr>
      <w:bookmarkStart w:id="160" w:name="_Toc169614895"/>
      <w:bookmarkStart w:id="161" w:name="_Toc185672578"/>
      <w:r w:rsidRPr="008106F7">
        <w:rPr>
          <w:sz w:val="24"/>
          <w:szCs w:val="24"/>
        </w:rPr>
        <w:t xml:space="preserve">Figure </w:t>
      </w:r>
      <w:r w:rsidRPr="008106F7">
        <w:rPr>
          <w:sz w:val="24"/>
          <w:szCs w:val="24"/>
        </w:rPr>
        <w:fldChar w:fldCharType="begin"/>
      </w:r>
      <w:r w:rsidRPr="008106F7">
        <w:rPr>
          <w:sz w:val="24"/>
          <w:szCs w:val="24"/>
        </w:rPr>
        <w:instrText xml:space="preserve"> SEQ Figure \* ARABIC </w:instrText>
      </w:r>
      <w:r w:rsidRPr="008106F7">
        <w:rPr>
          <w:sz w:val="24"/>
          <w:szCs w:val="24"/>
        </w:rPr>
        <w:fldChar w:fldCharType="separate"/>
      </w:r>
      <w:r w:rsidR="005B4C51">
        <w:rPr>
          <w:noProof/>
          <w:sz w:val="24"/>
          <w:szCs w:val="24"/>
        </w:rPr>
        <w:t>5</w:t>
      </w:r>
      <w:r w:rsidRPr="008106F7">
        <w:rPr>
          <w:sz w:val="24"/>
          <w:szCs w:val="24"/>
        </w:rPr>
        <w:fldChar w:fldCharType="end"/>
      </w:r>
      <w:r w:rsidRPr="008106F7">
        <w:rPr>
          <w:sz w:val="24"/>
          <w:szCs w:val="24"/>
        </w:rPr>
        <w:t xml:space="preserve"> Architecture de déploiement</w:t>
      </w:r>
      <w:bookmarkEnd w:id="160"/>
      <w:bookmarkEnd w:id="161"/>
    </w:p>
    <w:p w14:paraId="03937E9B" w14:textId="77777777" w:rsidR="00A3630F" w:rsidRDefault="00A3630F" w:rsidP="00A3630F"/>
    <w:p w14:paraId="4C6C9FA1" w14:textId="77777777" w:rsidR="00A3630F" w:rsidRDefault="00A3630F" w:rsidP="00A3630F"/>
    <w:p w14:paraId="7E34BA7A" w14:textId="77777777" w:rsidR="00A3630F" w:rsidRDefault="00A3630F" w:rsidP="00A3630F"/>
    <w:p w14:paraId="47E2D61A" w14:textId="77777777" w:rsidR="00A3630F" w:rsidRPr="00A3630F" w:rsidRDefault="00A3630F" w:rsidP="00A3630F"/>
    <w:p w14:paraId="643C7FFB" w14:textId="77777777" w:rsidR="0041798B" w:rsidRDefault="0041798B" w:rsidP="0041798B">
      <w:pPr>
        <w:ind w:firstLine="708"/>
        <w:rPr>
          <w:lang w:eastAsia="fr-FR"/>
        </w:rPr>
      </w:pPr>
      <w:r w:rsidRPr="00DD1074">
        <w:rPr>
          <w:lang w:eastAsia="fr-FR"/>
        </w:rPr>
        <w:lastRenderedPageBreak/>
        <w:t>La configuration matérielle et logicielle requise pour le serveur physique et les postes clients est la suivante :</w:t>
      </w:r>
    </w:p>
    <w:tbl>
      <w:tblPr>
        <w:tblStyle w:val="TableauGrille4-Accentuation11"/>
        <w:tblW w:w="10004" w:type="dxa"/>
        <w:tblLook w:val="04A0" w:firstRow="1" w:lastRow="0" w:firstColumn="1" w:lastColumn="0" w:noHBand="0" w:noVBand="1"/>
      </w:tblPr>
      <w:tblGrid>
        <w:gridCol w:w="2457"/>
        <w:gridCol w:w="2336"/>
        <w:gridCol w:w="2130"/>
        <w:gridCol w:w="1336"/>
        <w:gridCol w:w="1745"/>
      </w:tblGrid>
      <w:tr w:rsidR="0041798B" w:rsidRPr="00DD1074" w14:paraId="605D4D3C" w14:textId="77777777" w:rsidTr="00A3630F">
        <w:trPr>
          <w:cnfStyle w:val="100000000000" w:firstRow="1" w:lastRow="0" w:firstColumn="0" w:lastColumn="0" w:oddVBand="0" w:evenVBand="0" w:oddHBand="0" w:evenHBand="0" w:firstRowFirstColumn="0" w:firstRowLastColumn="0" w:lastRowFirstColumn="0" w:lastRowLastColumn="0"/>
          <w:trHeight w:val="816"/>
        </w:trPr>
        <w:tc>
          <w:tcPr>
            <w:cnfStyle w:val="001000000000" w:firstRow="0" w:lastRow="0" w:firstColumn="1" w:lastColumn="0" w:oddVBand="0" w:evenVBand="0" w:oddHBand="0" w:evenHBand="0" w:firstRowFirstColumn="0" w:firstRowLastColumn="0" w:lastRowFirstColumn="0" w:lastRowLastColumn="0"/>
            <w:tcW w:w="2457" w:type="dxa"/>
            <w:vMerge w:val="restart"/>
          </w:tcPr>
          <w:p w14:paraId="0006A68A" w14:textId="77777777" w:rsidR="0041798B" w:rsidRPr="00DD1074" w:rsidRDefault="0041798B" w:rsidP="00DB2477">
            <w:pPr>
              <w:jc w:val="center"/>
              <w:rPr>
                <w:rFonts w:ascii="Candara" w:hAnsi="Candara"/>
                <w:szCs w:val="24"/>
              </w:rPr>
            </w:pPr>
            <w:r w:rsidRPr="00DD1074">
              <w:rPr>
                <w:rFonts w:ascii="Candara" w:hAnsi="Candara"/>
                <w:szCs w:val="24"/>
              </w:rPr>
              <w:t xml:space="preserve">SCENARIO D’INSTALLATION </w:t>
            </w:r>
          </w:p>
        </w:tc>
        <w:tc>
          <w:tcPr>
            <w:tcW w:w="2336" w:type="dxa"/>
            <w:vMerge w:val="restart"/>
          </w:tcPr>
          <w:p w14:paraId="1A2FB442" w14:textId="77777777" w:rsidR="0041798B" w:rsidRPr="00DD1074" w:rsidRDefault="0041798B" w:rsidP="00DB2477">
            <w:pPr>
              <w:jc w:val="center"/>
              <w:cnfStyle w:val="100000000000" w:firstRow="1" w:lastRow="0" w:firstColumn="0" w:lastColumn="0" w:oddVBand="0" w:evenVBand="0" w:oddHBand="0" w:evenHBand="0" w:firstRowFirstColumn="0" w:firstRowLastColumn="0" w:lastRowFirstColumn="0" w:lastRowLastColumn="0"/>
              <w:rPr>
                <w:rFonts w:ascii="Candara" w:hAnsi="Candara"/>
                <w:szCs w:val="24"/>
              </w:rPr>
            </w:pPr>
            <w:r w:rsidRPr="00DD1074">
              <w:rPr>
                <w:rFonts w:ascii="Candara" w:hAnsi="Candara"/>
                <w:szCs w:val="24"/>
              </w:rPr>
              <w:t>APPLICATION</w:t>
            </w:r>
          </w:p>
        </w:tc>
        <w:tc>
          <w:tcPr>
            <w:tcW w:w="5211" w:type="dxa"/>
            <w:gridSpan w:val="3"/>
          </w:tcPr>
          <w:p w14:paraId="3322FD54" w14:textId="77777777" w:rsidR="0041798B" w:rsidRPr="00DD1074" w:rsidRDefault="0041798B" w:rsidP="00DB2477">
            <w:pPr>
              <w:jc w:val="center"/>
              <w:cnfStyle w:val="100000000000" w:firstRow="1" w:lastRow="0" w:firstColumn="0" w:lastColumn="0" w:oddVBand="0" w:evenVBand="0" w:oddHBand="0" w:evenHBand="0" w:firstRowFirstColumn="0" w:firstRowLastColumn="0" w:lastRowFirstColumn="0" w:lastRowLastColumn="0"/>
              <w:rPr>
                <w:rFonts w:ascii="Candara" w:hAnsi="Candara"/>
                <w:szCs w:val="24"/>
              </w:rPr>
            </w:pPr>
            <w:r w:rsidRPr="00DD1074">
              <w:rPr>
                <w:rFonts w:ascii="Candara" w:hAnsi="Candara"/>
                <w:szCs w:val="24"/>
              </w:rPr>
              <w:t>CONFIGURATION MINIMALE DU SERVEUR PHYSIQUE</w:t>
            </w:r>
          </w:p>
        </w:tc>
      </w:tr>
      <w:tr w:rsidR="0041798B" w:rsidRPr="00DD1074" w14:paraId="4DFA1892" w14:textId="77777777" w:rsidTr="00A3630F">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2457" w:type="dxa"/>
            <w:vMerge/>
          </w:tcPr>
          <w:p w14:paraId="7668D6A1" w14:textId="77777777" w:rsidR="0041798B" w:rsidRPr="00DD1074" w:rsidRDefault="0041798B" w:rsidP="00DB2477">
            <w:pPr>
              <w:jc w:val="center"/>
              <w:rPr>
                <w:rFonts w:ascii="Candara" w:hAnsi="Candara"/>
                <w:szCs w:val="24"/>
              </w:rPr>
            </w:pPr>
          </w:p>
        </w:tc>
        <w:tc>
          <w:tcPr>
            <w:tcW w:w="2336" w:type="dxa"/>
            <w:vMerge/>
          </w:tcPr>
          <w:p w14:paraId="2EFEC48B" w14:textId="77777777" w:rsidR="0041798B" w:rsidRPr="00DD1074" w:rsidRDefault="0041798B" w:rsidP="00DB2477">
            <w:pPr>
              <w:jc w:val="center"/>
              <w:cnfStyle w:val="000000100000" w:firstRow="0" w:lastRow="0" w:firstColumn="0" w:lastColumn="0" w:oddVBand="0" w:evenVBand="0" w:oddHBand="1" w:evenHBand="0" w:firstRowFirstColumn="0" w:firstRowLastColumn="0" w:lastRowFirstColumn="0" w:lastRowLastColumn="0"/>
              <w:rPr>
                <w:rFonts w:ascii="Candara" w:hAnsi="Candara"/>
                <w:b/>
                <w:szCs w:val="24"/>
              </w:rPr>
            </w:pPr>
          </w:p>
        </w:tc>
        <w:tc>
          <w:tcPr>
            <w:tcW w:w="2130" w:type="dxa"/>
          </w:tcPr>
          <w:p w14:paraId="7EC6CB41" w14:textId="77777777" w:rsidR="0041798B" w:rsidRPr="00DD1074" w:rsidRDefault="0041798B" w:rsidP="00DB2477">
            <w:pPr>
              <w:jc w:val="center"/>
              <w:cnfStyle w:val="000000100000" w:firstRow="0" w:lastRow="0" w:firstColumn="0" w:lastColumn="0" w:oddVBand="0" w:evenVBand="0" w:oddHBand="1" w:evenHBand="0" w:firstRowFirstColumn="0" w:firstRowLastColumn="0" w:lastRowFirstColumn="0" w:lastRowLastColumn="0"/>
              <w:rPr>
                <w:rFonts w:ascii="Candara" w:hAnsi="Candara"/>
                <w:b/>
                <w:szCs w:val="24"/>
              </w:rPr>
            </w:pPr>
            <w:r w:rsidRPr="00DD1074">
              <w:rPr>
                <w:rFonts w:ascii="Candara" w:hAnsi="Candara"/>
                <w:b/>
                <w:szCs w:val="24"/>
              </w:rPr>
              <w:t xml:space="preserve">Mémoire RAM minimum </w:t>
            </w:r>
          </w:p>
        </w:tc>
        <w:tc>
          <w:tcPr>
            <w:tcW w:w="1336" w:type="dxa"/>
          </w:tcPr>
          <w:p w14:paraId="2B7076BF" w14:textId="77777777" w:rsidR="0041798B" w:rsidRPr="00DD1074" w:rsidRDefault="0041798B" w:rsidP="00DB2477">
            <w:pPr>
              <w:jc w:val="center"/>
              <w:cnfStyle w:val="000000100000" w:firstRow="0" w:lastRow="0" w:firstColumn="0" w:lastColumn="0" w:oddVBand="0" w:evenVBand="0" w:oddHBand="1" w:evenHBand="0" w:firstRowFirstColumn="0" w:firstRowLastColumn="0" w:lastRowFirstColumn="0" w:lastRowLastColumn="0"/>
              <w:rPr>
                <w:rFonts w:ascii="Candara" w:hAnsi="Candara"/>
                <w:b/>
                <w:szCs w:val="24"/>
              </w:rPr>
            </w:pPr>
            <w:r w:rsidRPr="00DD1074">
              <w:rPr>
                <w:rFonts w:ascii="Candara" w:hAnsi="Candara"/>
                <w:b/>
                <w:szCs w:val="24"/>
              </w:rPr>
              <w:t>Processeur</w:t>
            </w:r>
          </w:p>
        </w:tc>
        <w:tc>
          <w:tcPr>
            <w:tcW w:w="1745" w:type="dxa"/>
          </w:tcPr>
          <w:p w14:paraId="14885A3A" w14:textId="77777777" w:rsidR="0041798B" w:rsidRPr="00DD1074" w:rsidRDefault="0041798B" w:rsidP="00DB2477">
            <w:pPr>
              <w:jc w:val="center"/>
              <w:cnfStyle w:val="000000100000" w:firstRow="0" w:lastRow="0" w:firstColumn="0" w:lastColumn="0" w:oddVBand="0" w:evenVBand="0" w:oddHBand="1" w:evenHBand="0" w:firstRowFirstColumn="0" w:firstRowLastColumn="0" w:lastRowFirstColumn="0" w:lastRowLastColumn="0"/>
              <w:rPr>
                <w:rFonts w:ascii="Candara" w:hAnsi="Candara"/>
                <w:b/>
                <w:szCs w:val="24"/>
              </w:rPr>
            </w:pPr>
            <w:r w:rsidRPr="00DD1074">
              <w:rPr>
                <w:rFonts w:ascii="Candara" w:hAnsi="Candara"/>
                <w:b/>
                <w:szCs w:val="24"/>
              </w:rPr>
              <w:t>Espace du disque dur</w:t>
            </w:r>
          </w:p>
        </w:tc>
      </w:tr>
      <w:tr w:rsidR="0041798B" w:rsidRPr="00DD1074" w14:paraId="3D7D4017" w14:textId="77777777" w:rsidTr="00A3630F">
        <w:trPr>
          <w:trHeight w:val="723"/>
        </w:trPr>
        <w:tc>
          <w:tcPr>
            <w:cnfStyle w:val="001000000000" w:firstRow="0" w:lastRow="0" w:firstColumn="1" w:lastColumn="0" w:oddVBand="0" w:evenVBand="0" w:oddHBand="0" w:evenHBand="0" w:firstRowFirstColumn="0" w:firstRowLastColumn="0" w:lastRowFirstColumn="0" w:lastRowLastColumn="0"/>
            <w:tcW w:w="2457" w:type="dxa"/>
          </w:tcPr>
          <w:p w14:paraId="0E8D670B" w14:textId="77777777" w:rsidR="0041798B" w:rsidRPr="00DD1074" w:rsidRDefault="0041798B" w:rsidP="00DB2477">
            <w:pPr>
              <w:jc w:val="left"/>
              <w:rPr>
                <w:rFonts w:ascii="Candara" w:hAnsi="Candara"/>
                <w:b w:val="0"/>
                <w:szCs w:val="24"/>
              </w:rPr>
            </w:pPr>
            <w:r w:rsidRPr="00DD1074">
              <w:rPr>
                <w:rFonts w:ascii="Candara" w:hAnsi="Candara"/>
                <w:szCs w:val="24"/>
              </w:rPr>
              <w:t>Serveur Physique</w:t>
            </w:r>
          </w:p>
        </w:tc>
        <w:tc>
          <w:tcPr>
            <w:tcW w:w="2336" w:type="dxa"/>
          </w:tcPr>
          <w:p w14:paraId="61B6C7D8" w14:textId="77777777" w:rsidR="0041798B" w:rsidRPr="00DD1074" w:rsidRDefault="0041798B" w:rsidP="0041798B">
            <w:pPr>
              <w:numPr>
                <w:ilvl w:val="0"/>
                <w:numId w:val="41"/>
              </w:numPr>
              <w:contextualSpacing/>
              <w:jc w:val="left"/>
              <w:cnfStyle w:val="000000000000" w:firstRow="0" w:lastRow="0" w:firstColumn="0" w:lastColumn="0" w:oddVBand="0" w:evenVBand="0" w:oddHBand="0" w:evenHBand="0" w:firstRowFirstColumn="0" w:firstRowLastColumn="0" w:lastRowFirstColumn="0" w:lastRowLastColumn="0"/>
              <w:rPr>
                <w:rFonts w:ascii="Candara" w:hAnsi="Candara"/>
                <w:szCs w:val="24"/>
              </w:rPr>
            </w:pPr>
            <w:r w:rsidRPr="00DD1074">
              <w:rPr>
                <w:rFonts w:ascii="Candara" w:hAnsi="Candara"/>
                <w:szCs w:val="24"/>
              </w:rPr>
              <w:t>Serveur de production (base de données, application, web)</w:t>
            </w:r>
          </w:p>
        </w:tc>
        <w:tc>
          <w:tcPr>
            <w:tcW w:w="2130" w:type="dxa"/>
          </w:tcPr>
          <w:p w14:paraId="3C1D81CF" w14:textId="77777777" w:rsidR="0041798B" w:rsidRPr="00DD1074" w:rsidRDefault="00A3630F" w:rsidP="00DB2477">
            <w:pPr>
              <w:jc w:val="center"/>
              <w:cnfStyle w:val="000000000000" w:firstRow="0" w:lastRow="0" w:firstColumn="0" w:lastColumn="0" w:oddVBand="0" w:evenVBand="0" w:oddHBand="0" w:evenHBand="0" w:firstRowFirstColumn="0" w:firstRowLastColumn="0" w:lastRowFirstColumn="0" w:lastRowLastColumn="0"/>
              <w:rPr>
                <w:rFonts w:ascii="Candara" w:hAnsi="Candara"/>
                <w:color w:val="FF0000"/>
                <w:szCs w:val="24"/>
              </w:rPr>
            </w:pPr>
            <w:r>
              <w:rPr>
                <w:rFonts w:ascii="Candara" w:hAnsi="Candara"/>
                <w:szCs w:val="24"/>
              </w:rPr>
              <w:t>8</w:t>
            </w:r>
            <w:r w:rsidR="0041798B" w:rsidRPr="00DD1074">
              <w:rPr>
                <w:rFonts w:ascii="Candara" w:hAnsi="Candara"/>
                <w:szCs w:val="24"/>
              </w:rPr>
              <w:t xml:space="preserve"> Go</w:t>
            </w:r>
          </w:p>
        </w:tc>
        <w:tc>
          <w:tcPr>
            <w:tcW w:w="1336" w:type="dxa"/>
          </w:tcPr>
          <w:p w14:paraId="5309C1F5" w14:textId="77777777" w:rsidR="0041798B" w:rsidRPr="00DD1074" w:rsidRDefault="0041798B" w:rsidP="00A3630F">
            <w:pPr>
              <w:jc w:val="center"/>
              <w:cnfStyle w:val="000000000000" w:firstRow="0" w:lastRow="0" w:firstColumn="0" w:lastColumn="0" w:oddVBand="0" w:evenVBand="0" w:oddHBand="0" w:evenHBand="0" w:firstRowFirstColumn="0" w:firstRowLastColumn="0" w:lastRowFirstColumn="0" w:lastRowLastColumn="0"/>
              <w:rPr>
                <w:rFonts w:ascii="Candara" w:hAnsi="Candara"/>
                <w:szCs w:val="24"/>
              </w:rPr>
            </w:pPr>
            <w:r w:rsidRPr="00DD1074">
              <w:rPr>
                <w:rFonts w:ascii="Candara" w:hAnsi="Candara"/>
                <w:szCs w:val="24"/>
              </w:rPr>
              <w:t xml:space="preserve">64 bits, </w:t>
            </w:r>
            <w:r w:rsidR="00A3630F">
              <w:rPr>
                <w:rFonts w:ascii="Candara" w:hAnsi="Candara"/>
                <w:szCs w:val="24"/>
              </w:rPr>
              <w:t>8</w:t>
            </w:r>
            <w:r w:rsidRPr="00DD1074">
              <w:rPr>
                <w:rFonts w:ascii="Candara" w:hAnsi="Candara"/>
                <w:szCs w:val="24"/>
              </w:rPr>
              <w:t xml:space="preserve"> cœurs</w:t>
            </w:r>
          </w:p>
        </w:tc>
        <w:tc>
          <w:tcPr>
            <w:tcW w:w="1745" w:type="dxa"/>
          </w:tcPr>
          <w:p w14:paraId="3862B317" w14:textId="77777777" w:rsidR="0041798B" w:rsidRPr="00DD1074" w:rsidRDefault="0041798B" w:rsidP="00DB2477">
            <w:pPr>
              <w:jc w:val="center"/>
              <w:cnfStyle w:val="000000000000" w:firstRow="0" w:lastRow="0" w:firstColumn="0" w:lastColumn="0" w:oddVBand="0" w:evenVBand="0" w:oddHBand="0" w:evenHBand="0" w:firstRowFirstColumn="0" w:firstRowLastColumn="0" w:lastRowFirstColumn="0" w:lastRowLastColumn="0"/>
              <w:rPr>
                <w:rFonts w:ascii="Candara" w:hAnsi="Candara"/>
                <w:szCs w:val="24"/>
              </w:rPr>
            </w:pPr>
            <w:r>
              <w:rPr>
                <w:rFonts w:ascii="Candara" w:hAnsi="Candara"/>
                <w:szCs w:val="24"/>
              </w:rPr>
              <w:t>2To</w:t>
            </w:r>
            <w:r w:rsidRPr="00DD1074">
              <w:rPr>
                <w:rFonts w:ascii="Candara" w:hAnsi="Candara"/>
                <w:szCs w:val="24"/>
              </w:rPr>
              <w:t xml:space="preserve"> pour le disque dur</w:t>
            </w:r>
          </w:p>
        </w:tc>
      </w:tr>
      <w:tr w:rsidR="0041798B" w:rsidRPr="00DD1074" w14:paraId="77F760BD" w14:textId="77777777" w:rsidTr="00A3630F">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2457" w:type="dxa"/>
          </w:tcPr>
          <w:p w14:paraId="091077D1" w14:textId="77777777" w:rsidR="0041798B" w:rsidRPr="00DD1074" w:rsidRDefault="0041798B" w:rsidP="00DB2477">
            <w:pPr>
              <w:jc w:val="left"/>
              <w:rPr>
                <w:rFonts w:ascii="Candara" w:hAnsi="Candara"/>
                <w:szCs w:val="24"/>
              </w:rPr>
            </w:pPr>
            <w:r w:rsidRPr="00DD1074">
              <w:rPr>
                <w:rFonts w:ascii="Candara" w:hAnsi="Candara"/>
                <w:szCs w:val="24"/>
              </w:rPr>
              <w:t>Postes clients (siège, sites distants, etc.)</w:t>
            </w:r>
          </w:p>
        </w:tc>
        <w:tc>
          <w:tcPr>
            <w:tcW w:w="2336" w:type="dxa"/>
          </w:tcPr>
          <w:p w14:paraId="57D14F03" w14:textId="77777777" w:rsidR="0041798B" w:rsidRPr="00DD1074" w:rsidRDefault="0041798B" w:rsidP="0041798B">
            <w:pPr>
              <w:numPr>
                <w:ilvl w:val="0"/>
                <w:numId w:val="42"/>
              </w:numPr>
              <w:contextualSpacing/>
              <w:cnfStyle w:val="000000100000" w:firstRow="0" w:lastRow="0" w:firstColumn="0" w:lastColumn="0" w:oddVBand="0" w:evenVBand="0" w:oddHBand="1" w:evenHBand="0" w:firstRowFirstColumn="0" w:firstRowLastColumn="0" w:lastRowFirstColumn="0" w:lastRowLastColumn="0"/>
              <w:rPr>
                <w:rFonts w:ascii="Candara" w:hAnsi="Candara"/>
                <w:szCs w:val="24"/>
              </w:rPr>
            </w:pPr>
            <w:r w:rsidRPr="00DD1074">
              <w:rPr>
                <w:rFonts w:ascii="Candara" w:hAnsi="Candara"/>
                <w:szCs w:val="24"/>
              </w:rPr>
              <w:t>IHM (navigateurs)</w:t>
            </w:r>
          </w:p>
        </w:tc>
        <w:tc>
          <w:tcPr>
            <w:tcW w:w="2130" w:type="dxa"/>
          </w:tcPr>
          <w:p w14:paraId="13D107E0" w14:textId="77777777" w:rsidR="0041798B" w:rsidRPr="00DD1074" w:rsidRDefault="0041798B" w:rsidP="00DB2477">
            <w:pPr>
              <w:jc w:val="center"/>
              <w:cnfStyle w:val="000000100000" w:firstRow="0" w:lastRow="0" w:firstColumn="0" w:lastColumn="0" w:oddVBand="0" w:evenVBand="0" w:oddHBand="1" w:evenHBand="0" w:firstRowFirstColumn="0" w:firstRowLastColumn="0" w:lastRowFirstColumn="0" w:lastRowLastColumn="0"/>
              <w:rPr>
                <w:rFonts w:ascii="Candara" w:hAnsi="Candara"/>
                <w:szCs w:val="24"/>
              </w:rPr>
            </w:pPr>
            <w:r w:rsidRPr="00DD1074">
              <w:rPr>
                <w:rFonts w:ascii="Candara" w:hAnsi="Candara"/>
                <w:szCs w:val="24"/>
              </w:rPr>
              <w:t>2 Go</w:t>
            </w:r>
          </w:p>
        </w:tc>
        <w:tc>
          <w:tcPr>
            <w:tcW w:w="1336" w:type="dxa"/>
          </w:tcPr>
          <w:p w14:paraId="5527D16C" w14:textId="77777777" w:rsidR="0041798B" w:rsidRPr="00DD1074" w:rsidRDefault="0041798B" w:rsidP="00DB2477">
            <w:pPr>
              <w:jc w:val="center"/>
              <w:cnfStyle w:val="000000100000" w:firstRow="0" w:lastRow="0" w:firstColumn="0" w:lastColumn="0" w:oddVBand="0" w:evenVBand="0" w:oddHBand="1" w:evenHBand="0" w:firstRowFirstColumn="0" w:firstRowLastColumn="0" w:lastRowFirstColumn="0" w:lastRowLastColumn="0"/>
              <w:rPr>
                <w:rFonts w:ascii="Candara" w:hAnsi="Candara"/>
                <w:szCs w:val="24"/>
              </w:rPr>
            </w:pPr>
            <w:r w:rsidRPr="00DD1074">
              <w:rPr>
                <w:rFonts w:ascii="Candara" w:hAnsi="Candara"/>
                <w:szCs w:val="24"/>
              </w:rPr>
              <w:t>32 bits, 2 cœurs</w:t>
            </w:r>
          </w:p>
        </w:tc>
        <w:tc>
          <w:tcPr>
            <w:tcW w:w="1745" w:type="dxa"/>
          </w:tcPr>
          <w:p w14:paraId="739A0D26" w14:textId="77777777" w:rsidR="0041798B" w:rsidRPr="00DD1074" w:rsidRDefault="0041798B" w:rsidP="00DB2477">
            <w:pPr>
              <w:jc w:val="center"/>
              <w:cnfStyle w:val="000000100000" w:firstRow="0" w:lastRow="0" w:firstColumn="0" w:lastColumn="0" w:oddVBand="0" w:evenVBand="0" w:oddHBand="1" w:evenHBand="0" w:firstRowFirstColumn="0" w:firstRowLastColumn="0" w:lastRowFirstColumn="0" w:lastRowLastColumn="0"/>
              <w:rPr>
                <w:rFonts w:ascii="Candara" w:hAnsi="Candara"/>
                <w:szCs w:val="24"/>
              </w:rPr>
            </w:pPr>
            <w:r w:rsidRPr="00DD1074">
              <w:rPr>
                <w:rFonts w:ascii="Candara" w:hAnsi="Candara"/>
                <w:szCs w:val="24"/>
              </w:rPr>
              <w:t>10 Go pour le disque dur</w:t>
            </w:r>
          </w:p>
        </w:tc>
      </w:tr>
    </w:tbl>
    <w:p w14:paraId="68472F44" w14:textId="77777777" w:rsidR="0041798B" w:rsidRPr="008106F7" w:rsidRDefault="0041798B" w:rsidP="0041798B">
      <w:pPr>
        <w:rPr>
          <w:lang w:eastAsia="fr-FR"/>
        </w:rPr>
      </w:pPr>
    </w:p>
    <w:p w14:paraId="0DED203E" w14:textId="77777777" w:rsidR="0041798B" w:rsidRPr="00A3630F" w:rsidRDefault="0041798B" w:rsidP="0041798B">
      <w:pPr>
        <w:pStyle w:val="Lgende"/>
        <w:keepNext/>
        <w:rPr>
          <w:b w:val="0"/>
          <w:sz w:val="24"/>
          <w:szCs w:val="24"/>
        </w:rPr>
      </w:pPr>
      <w:r w:rsidRPr="00A3630F">
        <w:rPr>
          <w:b w:val="0"/>
          <w:sz w:val="24"/>
          <w:szCs w:val="24"/>
        </w:rPr>
        <w:t xml:space="preserve">Tableau </w:t>
      </w:r>
      <w:r w:rsidRPr="00A3630F">
        <w:rPr>
          <w:b w:val="0"/>
          <w:sz w:val="24"/>
          <w:szCs w:val="24"/>
        </w:rPr>
        <w:fldChar w:fldCharType="begin"/>
      </w:r>
      <w:r w:rsidRPr="00A3630F">
        <w:rPr>
          <w:b w:val="0"/>
          <w:sz w:val="24"/>
          <w:szCs w:val="24"/>
        </w:rPr>
        <w:instrText xml:space="preserve"> SEQ Tableau \* ARABIC </w:instrText>
      </w:r>
      <w:r w:rsidRPr="00A3630F">
        <w:rPr>
          <w:b w:val="0"/>
          <w:sz w:val="24"/>
          <w:szCs w:val="24"/>
        </w:rPr>
        <w:fldChar w:fldCharType="separate"/>
      </w:r>
      <w:r w:rsidR="00A3630F" w:rsidRPr="00A3630F">
        <w:rPr>
          <w:b w:val="0"/>
          <w:noProof/>
          <w:sz w:val="24"/>
          <w:szCs w:val="24"/>
        </w:rPr>
        <w:t>4</w:t>
      </w:r>
      <w:r w:rsidRPr="00A3630F">
        <w:rPr>
          <w:b w:val="0"/>
          <w:sz w:val="24"/>
          <w:szCs w:val="24"/>
        </w:rPr>
        <w:fldChar w:fldCharType="end"/>
      </w:r>
      <w:r w:rsidRPr="00A3630F">
        <w:rPr>
          <w:b w:val="0"/>
          <w:sz w:val="24"/>
          <w:szCs w:val="24"/>
        </w:rPr>
        <w:t xml:space="preserve"> Configuration Matérielle et Logicielle</w:t>
      </w:r>
    </w:p>
    <w:tbl>
      <w:tblPr>
        <w:tblStyle w:val="TableauGrille4-Accentuation11"/>
        <w:tblW w:w="10060" w:type="dxa"/>
        <w:tblLook w:val="04A0" w:firstRow="1" w:lastRow="0" w:firstColumn="1" w:lastColumn="0" w:noHBand="0" w:noVBand="1"/>
      </w:tblPr>
      <w:tblGrid>
        <w:gridCol w:w="3822"/>
        <w:gridCol w:w="6238"/>
      </w:tblGrid>
      <w:tr w:rsidR="0041798B" w:rsidRPr="00DD1074" w14:paraId="2F2FAE9E" w14:textId="77777777" w:rsidTr="00A36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2" w:type="dxa"/>
          </w:tcPr>
          <w:p w14:paraId="5CFAAA83" w14:textId="77777777" w:rsidR="0041798B" w:rsidRPr="00DD1074" w:rsidRDefault="0041798B" w:rsidP="00DB2477">
            <w:pPr>
              <w:jc w:val="center"/>
              <w:rPr>
                <w:rFonts w:ascii="Candara" w:hAnsi="Candara"/>
                <w:szCs w:val="24"/>
              </w:rPr>
            </w:pPr>
            <w:r w:rsidRPr="00DD1074">
              <w:rPr>
                <w:rFonts w:ascii="Candara" w:hAnsi="Candara"/>
                <w:szCs w:val="24"/>
              </w:rPr>
              <w:t xml:space="preserve">ENVIRONNEMENT </w:t>
            </w:r>
          </w:p>
        </w:tc>
        <w:tc>
          <w:tcPr>
            <w:tcW w:w="6238" w:type="dxa"/>
          </w:tcPr>
          <w:p w14:paraId="176C4214" w14:textId="77777777" w:rsidR="0041798B" w:rsidRPr="00DD1074" w:rsidRDefault="0041798B" w:rsidP="00DB2477">
            <w:pPr>
              <w:jc w:val="center"/>
              <w:cnfStyle w:val="100000000000" w:firstRow="1" w:lastRow="0" w:firstColumn="0" w:lastColumn="0" w:oddVBand="0" w:evenVBand="0" w:oddHBand="0" w:evenHBand="0" w:firstRowFirstColumn="0" w:firstRowLastColumn="0" w:lastRowFirstColumn="0" w:lastRowLastColumn="0"/>
              <w:rPr>
                <w:rFonts w:ascii="Candara" w:hAnsi="Candara"/>
                <w:szCs w:val="24"/>
              </w:rPr>
            </w:pPr>
            <w:r w:rsidRPr="00DD1074">
              <w:rPr>
                <w:rFonts w:ascii="Candara" w:hAnsi="Candara"/>
                <w:szCs w:val="24"/>
              </w:rPr>
              <w:t>LOGICIELS</w:t>
            </w:r>
          </w:p>
        </w:tc>
      </w:tr>
      <w:tr w:rsidR="0041798B" w:rsidRPr="00DD1074" w14:paraId="716DCB51" w14:textId="77777777" w:rsidTr="00A3630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0060" w:type="dxa"/>
            <w:gridSpan w:val="2"/>
          </w:tcPr>
          <w:p w14:paraId="534AA376" w14:textId="77777777" w:rsidR="0041798B" w:rsidRPr="00DD1074" w:rsidRDefault="0041798B" w:rsidP="00DB2477">
            <w:pPr>
              <w:jc w:val="center"/>
              <w:rPr>
                <w:rFonts w:ascii="Candara" w:hAnsi="Candara"/>
                <w:b w:val="0"/>
                <w:szCs w:val="24"/>
              </w:rPr>
            </w:pPr>
            <w:r>
              <w:rPr>
                <w:rFonts w:ascii="Candara" w:hAnsi="Candara"/>
                <w:szCs w:val="24"/>
              </w:rPr>
              <w:t>Salle serveur</w:t>
            </w:r>
          </w:p>
        </w:tc>
      </w:tr>
      <w:tr w:rsidR="0041798B" w:rsidRPr="00DD1074" w14:paraId="13FC2E46" w14:textId="77777777" w:rsidTr="00A3630F">
        <w:trPr>
          <w:trHeight w:val="731"/>
        </w:trPr>
        <w:tc>
          <w:tcPr>
            <w:cnfStyle w:val="001000000000" w:firstRow="0" w:lastRow="0" w:firstColumn="1" w:lastColumn="0" w:oddVBand="0" w:evenVBand="0" w:oddHBand="0" w:evenHBand="0" w:firstRowFirstColumn="0" w:firstRowLastColumn="0" w:lastRowFirstColumn="0" w:lastRowLastColumn="0"/>
            <w:tcW w:w="3822" w:type="dxa"/>
          </w:tcPr>
          <w:p w14:paraId="1C1DE062" w14:textId="77777777" w:rsidR="0041798B" w:rsidRPr="00DD1074" w:rsidRDefault="0041798B" w:rsidP="00DB2477">
            <w:pPr>
              <w:jc w:val="center"/>
              <w:rPr>
                <w:rFonts w:ascii="Candara" w:hAnsi="Candara"/>
                <w:b w:val="0"/>
                <w:szCs w:val="24"/>
              </w:rPr>
            </w:pPr>
            <w:r w:rsidRPr="00DD1074">
              <w:rPr>
                <w:rFonts w:ascii="Candara" w:hAnsi="Candara"/>
              </w:rPr>
              <w:t>Serveur physique</w:t>
            </w:r>
          </w:p>
        </w:tc>
        <w:tc>
          <w:tcPr>
            <w:tcW w:w="6238" w:type="dxa"/>
          </w:tcPr>
          <w:p w14:paraId="4135D01D" w14:textId="0A413909" w:rsidR="0041798B" w:rsidRPr="00DD1074" w:rsidRDefault="0041798B" w:rsidP="0041798B">
            <w:pPr>
              <w:pStyle w:val="Paragraphedeliste"/>
              <w:numPr>
                <w:ilvl w:val="0"/>
                <w:numId w:val="43"/>
              </w:numPr>
              <w:spacing w:before="120"/>
              <w:cnfStyle w:val="000000000000" w:firstRow="0" w:lastRow="0" w:firstColumn="0" w:lastColumn="0" w:oddVBand="0" w:evenVBand="0" w:oddHBand="0" w:evenHBand="0" w:firstRowFirstColumn="0" w:firstRowLastColumn="0" w:lastRowFirstColumn="0" w:lastRowLastColumn="0"/>
              <w:rPr>
                <w:rFonts w:ascii="Candara" w:hAnsi="Candara"/>
              </w:rPr>
            </w:pPr>
            <w:r w:rsidRPr="00DD1074">
              <w:rPr>
                <w:rFonts w:ascii="Candara" w:hAnsi="Candara"/>
              </w:rPr>
              <w:t xml:space="preserve">Système d’exploitation : </w:t>
            </w:r>
            <w:del w:id="162" w:author="CDP Groupe 1" w:date="2024-12-26T11:35:00Z">
              <w:r w:rsidDel="00F812B9">
                <w:rPr>
                  <w:rFonts w:ascii="Candara" w:hAnsi="Candara"/>
                </w:rPr>
                <w:delText>CentOs</w:delText>
              </w:r>
              <w:r w:rsidRPr="00DD1074" w:rsidDel="00F812B9">
                <w:rPr>
                  <w:rFonts w:ascii="Candara" w:hAnsi="Candara"/>
                </w:rPr>
                <w:delText xml:space="preserve"> </w:delText>
              </w:r>
              <w:r w:rsidDel="00F812B9">
                <w:rPr>
                  <w:rFonts w:ascii="Candara" w:hAnsi="Candara"/>
                </w:rPr>
                <w:delText>8 Stream</w:delText>
              </w:r>
            </w:del>
            <w:ins w:id="163" w:author="CDP Groupe 1" w:date="2024-12-26T11:35:00Z">
              <w:r w:rsidR="00F812B9">
                <w:rPr>
                  <w:rFonts w:ascii="Candara" w:hAnsi="Candara"/>
                </w:rPr>
                <w:t>Debian 11</w:t>
              </w:r>
            </w:ins>
          </w:p>
          <w:p w14:paraId="487DD16F" w14:textId="77777777" w:rsidR="0041798B" w:rsidRPr="00DD1074" w:rsidRDefault="0041798B" w:rsidP="0041798B">
            <w:pPr>
              <w:pStyle w:val="Paragraphedeliste"/>
              <w:numPr>
                <w:ilvl w:val="0"/>
                <w:numId w:val="43"/>
              </w:numPr>
              <w:spacing w:before="120"/>
              <w:cnfStyle w:val="000000000000" w:firstRow="0" w:lastRow="0" w:firstColumn="0" w:lastColumn="0" w:oddVBand="0" w:evenVBand="0" w:oddHBand="0" w:evenHBand="0" w:firstRowFirstColumn="0" w:firstRowLastColumn="0" w:lastRowFirstColumn="0" w:lastRowLastColumn="0"/>
              <w:rPr>
                <w:rFonts w:ascii="Candara" w:hAnsi="Candara"/>
                <w:lang w:val="en-US"/>
              </w:rPr>
            </w:pPr>
            <w:r w:rsidRPr="00DD1074">
              <w:rPr>
                <w:rFonts w:ascii="Candara" w:hAnsi="Candara"/>
              </w:rPr>
              <w:t xml:space="preserve">Hyperviseur : </w:t>
            </w:r>
            <w:r w:rsidR="00E40FCD">
              <w:rPr>
                <w:rFonts w:ascii="Candara" w:hAnsi="Candara"/>
              </w:rPr>
              <w:t>Docker</w:t>
            </w:r>
          </w:p>
          <w:p w14:paraId="1DD8748E" w14:textId="77777777" w:rsidR="0041798B" w:rsidRPr="00DD1074" w:rsidRDefault="0041798B" w:rsidP="00E40FCD">
            <w:pPr>
              <w:pStyle w:val="Paragraphedeliste"/>
              <w:numPr>
                <w:ilvl w:val="0"/>
                <w:numId w:val="43"/>
              </w:numPr>
              <w:spacing w:before="120"/>
              <w:cnfStyle w:val="000000000000" w:firstRow="0" w:lastRow="0" w:firstColumn="0" w:lastColumn="0" w:oddVBand="0" w:evenVBand="0" w:oddHBand="0" w:evenHBand="0" w:firstRowFirstColumn="0" w:firstRowLastColumn="0" w:lastRowFirstColumn="0" w:lastRowLastColumn="0"/>
              <w:rPr>
                <w:rFonts w:ascii="Candara" w:hAnsi="Candara"/>
                <w:lang w:val="en-US"/>
              </w:rPr>
            </w:pPr>
            <w:r w:rsidRPr="00DD1074">
              <w:rPr>
                <w:rFonts w:ascii="Candara" w:hAnsi="Candara"/>
              </w:rPr>
              <w:t xml:space="preserve">Serveur web : </w:t>
            </w:r>
            <w:proofErr w:type="spellStart"/>
            <w:r w:rsidR="00E40FCD">
              <w:rPr>
                <w:rFonts w:ascii="Candara" w:hAnsi="Candara"/>
              </w:rPr>
              <w:t>Nginx</w:t>
            </w:r>
            <w:proofErr w:type="spellEnd"/>
            <w:r w:rsidR="00E40FCD">
              <w:rPr>
                <w:rFonts w:ascii="Candara" w:hAnsi="Candara"/>
              </w:rPr>
              <w:t xml:space="preserve"> </w:t>
            </w:r>
          </w:p>
        </w:tc>
      </w:tr>
      <w:tr w:rsidR="0041798B" w:rsidRPr="00DD1074" w14:paraId="0D33E2AB" w14:textId="77777777" w:rsidTr="00A3630F">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3822" w:type="dxa"/>
          </w:tcPr>
          <w:p w14:paraId="4C88003B" w14:textId="77777777" w:rsidR="0041798B" w:rsidRPr="00DD1074" w:rsidRDefault="0041798B" w:rsidP="00DB2477">
            <w:pPr>
              <w:jc w:val="center"/>
              <w:rPr>
                <w:rFonts w:ascii="Candara" w:hAnsi="Candara"/>
                <w:bCs w:val="0"/>
              </w:rPr>
            </w:pPr>
            <w:r w:rsidRPr="00DD1074">
              <w:rPr>
                <w:rFonts w:ascii="Candara" w:hAnsi="Candara"/>
                <w:bCs w:val="0"/>
              </w:rPr>
              <w:t>Serveur virtuel APP1 &amp; APP2</w:t>
            </w:r>
          </w:p>
        </w:tc>
        <w:tc>
          <w:tcPr>
            <w:tcW w:w="6238" w:type="dxa"/>
          </w:tcPr>
          <w:p w14:paraId="187DB83E" w14:textId="77777777" w:rsidR="0041798B" w:rsidRPr="00DD1074" w:rsidRDefault="0041798B" w:rsidP="0041798B">
            <w:pPr>
              <w:pStyle w:val="Paragraphedeliste"/>
              <w:numPr>
                <w:ilvl w:val="0"/>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r w:rsidRPr="00DD1074">
              <w:rPr>
                <w:rFonts w:ascii="Candara" w:hAnsi="Candara"/>
              </w:rPr>
              <w:t>Système d’exploitation : Ubuntu server 22.04 LTS</w:t>
            </w:r>
          </w:p>
          <w:p w14:paraId="2A11F013" w14:textId="77777777" w:rsidR="0041798B" w:rsidRPr="00DD1074" w:rsidRDefault="0041798B" w:rsidP="0041798B">
            <w:pPr>
              <w:pStyle w:val="Paragraphedeliste"/>
              <w:numPr>
                <w:ilvl w:val="0"/>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r>
              <w:rPr>
                <w:rFonts w:ascii="Candara" w:hAnsi="Candara"/>
              </w:rPr>
              <w:t>Python et Django Framework</w:t>
            </w:r>
          </w:p>
        </w:tc>
      </w:tr>
      <w:tr w:rsidR="0041798B" w:rsidRPr="00DD1074" w14:paraId="480A0685" w14:textId="77777777" w:rsidTr="00A3630F">
        <w:trPr>
          <w:trHeight w:val="731"/>
        </w:trPr>
        <w:tc>
          <w:tcPr>
            <w:cnfStyle w:val="001000000000" w:firstRow="0" w:lastRow="0" w:firstColumn="1" w:lastColumn="0" w:oddVBand="0" w:evenVBand="0" w:oddHBand="0" w:evenHBand="0" w:firstRowFirstColumn="0" w:firstRowLastColumn="0" w:lastRowFirstColumn="0" w:lastRowLastColumn="0"/>
            <w:tcW w:w="3822" w:type="dxa"/>
          </w:tcPr>
          <w:p w14:paraId="1A8B84D4" w14:textId="77777777" w:rsidR="0041798B" w:rsidRPr="00DD1074" w:rsidRDefault="0041798B" w:rsidP="00DB2477">
            <w:pPr>
              <w:jc w:val="center"/>
              <w:rPr>
                <w:rFonts w:ascii="Candara" w:hAnsi="Candara"/>
                <w:bCs w:val="0"/>
              </w:rPr>
            </w:pPr>
            <w:r w:rsidRPr="00DD1074">
              <w:rPr>
                <w:rFonts w:ascii="Candara" w:hAnsi="Candara"/>
                <w:bCs w:val="0"/>
              </w:rPr>
              <w:t>Serveur virtuel Base de données</w:t>
            </w:r>
          </w:p>
        </w:tc>
        <w:tc>
          <w:tcPr>
            <w:tcW w:w="6238" w:type="dxa"/>
          </w:tcPr>
          <w:p w14:paraId="75737029" w14:textId="77777777" w:rsidR="0041798B" w:rsidRPr="00DD1074" w:rsidRDefault="0041798B" w:rsidP="0041798B">
            <w:pPr>
              <w:pStyle w:val="Paragraphedeliste"/>
              <w:numPr>
                <w:ilvl w:val="0"/>
                <w:numId w:val="43"/>
              </w:numPr>
              <w:spacing w:before="120"/>
              <w:cnfStyle w:val="000000000000" w:firstRow="0" w:lastRow="0" w:firstColumn="0" w:lastColumn="0" w:oddVBand="0" w:evenVBand="0" w:oddHBand="0" w:evenHBand="0" w:firstRowFirstColumn="0" w:firstRowLastColumn="0" w:lastRowFirstColumn="0" w:lastRowLastColumn="0"/>
              <w:rPr>
                <w:rFonts w:ascii="Candara" w:hAnsi="Candara"/>
              </w:rPr>
            </w:pPr>
            <w:r w:rsidRPr="00DD1074">
              <w:rPr>
                <w:rFonts w:ascii="Candara" w:hAnsi="Candara"/>
              </w:rPr>
              <w:t>Système d’exploitation : Ubuntu server 22.04 LTS</w:t>
            </w:r>
          </w:p>
          <w:p w14:paraId="68A2C91B" w14:textId="77777777" w:rsidR="0041798B" w:rsidRPr="00DD1074" w:rsidRDefault="0041798B" w:rsidP="0041798B">
            <w:pPr>
              <w:pStyle w:val="Paragraphedeliste"/>
              <w:numPr>
                <w:ilvl w:val="0"/>
                <w:numId w:val="43"/>
              </w:numPr>
              <w:spacing w:before="120"/>
              <w:cnfStyle w:val="000000000000" w:firstRow="0" w:lastRow="0" w:firstColumn="0" w:lastColumn="0" w:oddVBand="0" w:evenVBand="0" w:oddHBand="0" w:evenHBand="0" w:firstRowFirstColumn="0" w:firstRowLastColumn="0" w:lastRowFirstColumn="0" w:lastRowLastColumn="0"/>
              <w:rPr>
                <w:rFonts w:ascii="Candara" w:hAnsi="Candara"/>
              </w:rPr>
            </w:pPr>
            <w:r w:rsidRPr="00DD1074">
              <w:rPr>
                <w:rFonts w:ascii="Candara" w:hAnsi="Candara"/>
              </w:rPr>
              <w:t>SGBD : PostgreSQL 15</w:t>
            </w:r>
          </w:p>
        </w:tc>
      </w:tr>
      <w:tr w:rsidR="0041798B" w:rsidRPr="00DD1074" w14:paraId="070B6D1E" w14:textId="77777777" w:rsidTr="00A3630F">
        <w:trPr>
          <w:cnfStyle w:val="000000100000" w:firstRow="0" w:lastRow="0" w:firstColumn="0" w:lastColumn="0" w:oddVBand="0" w:evenVBand="0" w:oddHBand="1" w:evenHBand="0" w:firstRowFirstColumn="0" w:firstRowLastColumn="0" w:lastRowFirstColumn="0" w:lastRowLastColumn="0"/>
          <w:trHeight w:val="2834"/>
        </w:trPr>
        <w:tc>
          <w:tcPr>
            <w:cnfStyle w:val="001000000000" w:firstRow="0" w:lastRow="0" w:firstColumn="1" w:lastColumn="0" w:oddVBand="0" w:evenVBand="0" w:oddHBand="0" w:evenHBand="0" w:firstRowFirstColumn="0" w:firstRowLastColumn="0" w:lastRowFirstColumn="0" w:lastRowLastColumn="0"/>
            <w:tcW w:w="3822" w:type="dxa"/>
          </w:tcPr>
          <w:p w14:paraId="43A903DE" w14:textId="77777777" w:rsidR="0041798B" w:rsidRPr="00DD1074" w:rsidRDefault="0041798B" w:rsidP="00DB2477">
            <w:pPr>
              <w:jc w:val="center"/>
              <w:rPr>
                <w:rFonts w:ascii="Candara" w:hAnsi="Candara"/>
                <w:b w:val="0"/>
                <w:szCs w:val="24"/>
              </w:rPr>
            </w:pPr>
            <w:r w:rsidRPr="00DD1074">
              <w:rPr>
                <w:rFonts w:ascii="Candara" w:hAnsi="Candara"/>
                <w:szCs w:val="24"/>
              </w:rPr>
              <w:t>Ordinateur client</w:t>
            </w:r>
          </w:p>
        </w:tc>
        <w:tc>
          <w:tcPr>
            <w:tcW w:w="6238" w:type="dxa"/>
          </w:tcPr>
          <w:p w14:paraId="46063689" w14:textId="77777777" w:rsidR="0041798B" w:rsidRPr="00DD1074" w:rsidRDefault="0041798B" w:rsidP="0041798B">
            <w:pPr>
              <w:pStyle w:val="Paragraphedeliste"/>
              <w:numPr>
                <w:ilvl w:val="0"/>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r w:rsidRPr="00DD1074">
              <w:rPr>
                <w:rFonts w:ascii="Candara" w:hAnsi="Candara"/>
              </w:rPr>
              <w:t>Windows 7, 8, 10, 11</w:t>
            </w:r>
          </w:p>
          <w:p w14:paraId="77670C45" w14:textId="77777777" w:rsidR="0041798B" w:rsidRPr="00DD1074" w:rsidRDefault="0041798B" w:rsidP="0041798B">
            <w:pPr>
              <w:pStyle w:val="Paragraphedeliste"/>
              <w:numPr>
                <w:ilvl w:val="0"/>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r w:rsidRPr="00DD1074">
              <w:rPr>
                <w:rFonts w:ascii="Candara" w:hAnsi="Candara"/>
              </w:rPr>
              <w:t>Linux</w:t>
            </w:r>
          </w:p>
          <w:p w14:paraId="474E9F7D" w14:textId="77777777" w:rsidR="0041798B" w:rsidRPr="00DD1074" w:rsidRDefault="0041798B" w:rsidP="0041798B">
            <w:pPr>
              <w:pStyle w:val="Paragraphedeliste"/>
              <w:numPr>
                <w:ilvl w:val="0"/>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r w:rsidRPr="00DD1074">
              <w:rPr>
                <w:rFonts w:ascii="Candara" w:hAnsi="Candara"/>
              </w:rPr>
              <w:t>Mac Os</w:t>
            </w:r>
          </w:p>
          <w:p w14:paraId="2E4951F5" w14:textId="77777777" w:rsidR="0041798B" w:rsidRPr="00DD1074" w:rsidRDefault="0041798B" w:rsidP="0041798B">
            <w:pPr>
              <w:pStyle w:val="Paragraphedeliste"/>
              <w:numPr>
                <w:ilvl w:val="0"/>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r w:rsidRPr="00DD1074">
              <w:rPr>
                <w:rFonts w:ascii="Candara" w:hAnsi="Candara"/>
              </w:rPr>
              <w:t>Android</w:t>
            </w:r>
          </w:p>
          <w:p w14:paraId="4DD9EBC9" w14:textId="77777777" w:rsidR="0041798B" w:rsidRPr="00DD1074" w:rsidRDefault="0041798B" w:rsidP="0041798B">
            <w:pPr>
              <w:pStyle w:val="Paragraphedeliste"/>
              <w:numPr>
                <w:ilvl w:val="0"/>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r w:rsidRPr="00DD1074">
              <w:rPr>
                <w:rFonts w:ascii="Candara" w:hAnsi="Candara"/>
              </w:rPr>
              <w:t>IOS</w:t>
            </w:r>
          </w:p>
          <w:p w14:paraId="3C37584F" w14:textId="77777777" w:rsidR="0041798B" w:rsidRPr="00DD1074" w:rsidRDefault="0041798B" w:rsidP="0041798B">
            <w:pPr>
              <w:pStyle w:val="Paragraphedeliste"/>
              <w:numPr>
                <w:ilvl w:val="0"/>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r w:rsidRPr="00DD1074">
              <w:rPr>
                <w:rFonts w:ascii="Candara" w:hAnsi="Candara"/>
              </w:rPr>
              <w:t>Navigateurs recommandés :</w:t>
            </w:r>
          </w:p>
          <w:p w14:paraId="3243A3D2" w14:textId="77777777" w:rsidR="0041798B" w:rsidRPr="00DD1074" w:rsidRDefault="0041798B" w:rsidP="0041798B">
            <w:pPr>
              <w:pStyle w:val="Paragraphedeliste"/>
              <w:numPr>
                <w:ilvl w:val="1"/>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proofErr w:type="spellStart"/>
            <w:r w:rsidRPr="00DD1074">
              <w:rPr>
                <w:rFonts w:ascii="Candara" w:hAnsi="Candara"/>
              </w:rPr>
              <w:t>Edge</w:t>
            </w:r>
            <w:proofErr w:type="spellEnd"/>
          </w:p>
          <w:p w14:paraId="67F06FF3" w14:textId="77777777" w:rsidR="0041798B" w:rsidRPr="00DD1074" w:rsidRDefault="0041798B" w:rsidP="0041798B">
            <w:pPr>
              <w:pStyle w:val="Paragraphedeliste"/>
              <w:numPr>
                <w:ilvl w:val="1"/>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r w:rsidRPr="00DD1074">
              <w:rPr>
                <w:rFonts w:ascii="Candara" w:hAnsi="Candara"/>
              </w:rPr>
              <w:t>Google Chrome (dernière version publiée)</w:t>
            </w:r>
          </w:p>
          <w:p w14:paraId="0E03B41E" w14:textId="77777777" w:rsidR="0041798B" w:rsidRPr="00DD1074" w:rsidRDefault="0041798B" w:rsidP="0041798B">
            <w:pPr>
              <w:pStyle w:val="Paragraphedeliste"/>
              <w:numPr>
                <w:ilvl w:val="1"/>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r w:rsidRPr="00DD1074">
              <w:rPr>
                <w:rFonts w:ascii="Candara" w:hAnsi="Candara"/>
              </w:rPr>
              <w:t>Mozilla Firefox (dernière version publiée)</w:t>
            </w:r>
          </w:p>
          <w:p w14:paraId="3F219986" w14:textId="77777777" w:rsidR="0041798B" w:rsidRPr="00DD1074" w:rsidRDefault="0041798B" w:rsidP="0041798B">
            <w:pPr>
              <w:pStyle w:val="Paragraphedeliste"/>
              <w:numPr>
                <w:ilvl w:val="1"/>
                <w:numId w:val="43"/>
              </w:numPr>
              <w:spacing w:before="120"/>
              <w:cnfStyle w:val="000000100000" w:firstRow="0" w:lastRow="0" w:firstColumn="0" w:lastColumn="0" w:oddVBand="0" w:evenVBand="0" w:oddHBand="1" w:evenHBand="0" w:firstRowFirstColumn="0" w:firstRowLastColumn="0" w:lastRowFirstColumn="0" w:lastRowLastColumn="0"/>
              <w:rPr>
                <w:rFonts w:ascii="Candara" w:hAnsi="Candara"/>
              </w:rPr>
            </w:pPr>
            <w:r w:rsidRPr="00DD1074">
              <w:rPr>
                <w:rFonts w:ascii="Candara" w:hAnsi="Candara"/>
              </w:rPr>
              <w:t>Apple Safari (dernière version publiée)</w:t>
            </w:r>
          </w:p>
        </w:tc>
      </w:tr>
    </w:tbl>
    <w:p w14:paraId="5C65DDA8" w14:textId="77777777" w:rsidR="0041798B" w:rsidRPr="00DD1074" w:rsidRDefault="0041798B" w:rsidP="0041798B">
      <w:pPr>
        <w:rPr>
          <w:lang w:eastAsia="fr-FR"/>
        </w:rPr>
      </w:pPr>
    </w:p>
    <w:p w14:paraId="4AF553FE" w14:textId="77777777" w:rsidR="0041798B" w:rsidRPr="00733CBB" w:rsidRDefault="0041798B" w:rsidP="0041798B">
      <w:pPr>
        <w:numPr>
          <w:ilvl w:val="2"/>
          <w:numId w:val="1"/>
        </w:numPr>
        <w:pBdr>
          <w:bottom w:val="single" w:sz="4" w:space="1" w:color="95B3D7"/>
        </w:pBdr>
        <w:tabs>
          <w:tab w:val="num" w:pos="360"/>
        </w:tabs>
        <w:spacing w:before="120" w:after="240" w:line="276" w:lineRule="auto"/>
        <w:ind w:left="0" w:firstLine="0"/>
        <w:contextualSpacing/>
        <w:outlineLvl w:val="2"/>
        <w:rPr>
          <w:color w:val="4F81BD"/>
          <w:szCs w:val="22"/>
          <w:lang w:eastAsia="fr-FR"/>
        </w:rPr>
      </w:pPr>
      <w:bookmarkStart w:id="164" w:name="_Toc153298302"/>
      <w:bookmarkStart w:id="165" w:name="_Toc157681476"/>
      <w:bookmarkStart w:id="166" w:name="_Toc169192598"/>
      <w:bookmarkStart w:id="167" w:name="_Toc169603609"/>
      <w:bookmarkStart w:id="168" w:name="_Toc185672554"/>
      <w:r w:rsidRPr="00733CBB">
        <w:rPr>
          <w:color w:val="4F81BD"/>
          <w:szCs w:val="22"/>
          <w:lang w:eastAsia="fr-FR"/>
        </w:rPr>
        <w:t>Mise à niveau</w:t>
      </w:r>
      <w:bookmarkEnd w:id="164"/>
      <w:bookmarkEnd w:id="165"/>
      <w:bookmarkEnd w:id="166"/>
      <w:bookmarkEnd w:id="167"/>
      <w:bookmarkEnd w:id="168"/>
      <w:r w:rsidRPr="00733CBB">
        <w:rPr>
          <w:color w:val="4F81BD"/>
          <w:szCs w:val="22"/>
          <w:lang w:eastAsia="fr-FR"/>
        </w:rPr>
        <w:t xml:space="preserve"> </w:t>
      </w:r>
    </w:p>
    <w:p w14:paraId="40A40892" w14:textId="77777777" w:rsidR="0041798B" w:rsidRPr="00733CBB" w:rsidRDefault="0041798B" w:rsidP="0041798B">
      <w:pPr>
        <w:ind w:firstLine="708"/>
        <w:rPr>
          <w:lang w:eastAsia="fr-FR"/>
        </w:rPr>
      </w:pPr>
      <w:r w:rsidRPr="00733CBB">
        <w:rPr>
          <w:lang w:eastAsia="fr-FR"/>
        </w:rPr>
        <w:t>Cette section décrit les processus et les procédures nécessaires à la mise à niveau de la plateforme.</w:t>
      </w:r>
    </w:p>
    <w:p w14:paraId="6FE9A5F3" w14:textId="77777777" w:rsidR="0041798B" w:rsidRPr="00733CBB" w:rsidRDefault="0041798B" w:rsidP="0041798B">
      <w:pPr>
        <w:pStyle w:val="Lgende"/>
        <w:keepNext/>
        <w:rPr>
          <w:sz w:val="24"/>
          <w:szCs w:val="24"/>
        </w:rPr>
      </w:pPr>
      <w:r w:rsidRPr="00733CBB">
        <w:rPr>
          <w:sz w:val="24"/>
          <w:szCs w:val="24"/>
        </w:rPr>
        <w:t xml:space="preserve">Tableau </w:t>
      </w:r>
      <w:r w:rsidRPr="00733CBB">
        <w:rPr>
          <w:sz w:val="24"/>
          <w:szCs w:val="24"/>
        </w:rPr>
        <w:fldChar w:fldCharType="begin"/>
      </w:r>
      <w:r w:rsidRPr="00733CBB">
        <w:rPr>
          <w:sz w:val="24"/>
          <w:szCs w:val="24"/>
        </w:rPr>
        <w:instrText xml:space="preserve"> SEQ Tableau \* ARABIC </w:instrText>
      </w:r>
      <w:r w:rsidRPr="00733CBB">
        <w:rPr>
          <w:sz w:val="24"/>
          <w:szCs w:val="24"/>
        </w:rPr>
        <w:fldChar w:fldCharType="separate"/>
      </w:r>
      <w:r w:rsidR="00E40FCD">
        <w:rPr>
          <w:noProof/>
          <w:sz w:val="24"/>
          <w:szCs w:val="24"/>
        </w:rPr>
        <w:t>5</w:t>
      </w:r>
      <w:r w:rsidRPr="00733CBB">
        <w:rPr>
          <w:sz w:val="24"/>
          <w:szCs w:val="24"/>
        </w:rPr>
        <w:fldChar w:fldCharType="end"/>
      </w:r>
      <w:r w:rsidRPr="00733CBB">
        <w:rPr>
          <w:sz w:val="24"/>
          <w:szCs w:val="24"/>
        </w:rPr>
        <w:t xml:space="preserve"> Mise à niveau</w:t>
      </w:r>
    </w:p>
    <w:tbl>
      <w:tblPr>
        <w:tblStyle w:val="TableauGrille4-Accentuation11"/>
        <w:tblW w:w="0" w:type="auto"/>
        <w:tblLook w:val="04A0" w:firstRow="1" w:lastRow="0" w:firstColumn="1" w:lastColumn="0" w:noHBand="0" w:noVBand="1"/>
      </w:tblPr>
      <w:tblGrid>
        <w:gridCol w:w="3556"/>
        <w:gridCol w:w="6180"/>
      </w:tblGrid>
      <w:tr w:rsidR="0041798B" w:rsidRPr="00733CBB" w14:paraId="5FABEA41" w14:textId="77777777" w:rsidTr="00D92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tcPr>
          <w:p w14:paraId="71903E1B" w14:textId="77777777" w:rsidR="0041798B" w:rsidRPr="00D92E97" w:rsidRDefault="0041798B" w:rsidP="00DB2477">
            <w:pPr>
              <w:jc w:val="center"/>
              <w:rPr>
                <w:rFonts w:ascii="Candara" w:hAnsi="Candara"/>
                <w:bCs w:val="0"/>
                <w:lang w:eastAsia="fr-FR"/>
              </w:rPr>
            </w:pPr>
            <w:r w:rsidRPr="00D92E97">
              <w:rPr>
                <w:rFonts w:ascii="Candara" w:hAnsi="Candara"/>
                <w:b w:val="0"/>
                <w:bCs w:val="0"/>
                <w:lang w:eastAsia="fr-FR"/>
              </w:rPr>
              <w:t>Elément de mise hors service</w:t>
            </w:r>
          </w:p>
        </w:tc>
        <w:tc>
          <w:tcPr>
            <w:tcW w:w="6180" w:type="dxa"/>
          </w:tcPr>
          <w:p w14:paraId="45AB8220" w14:textId="77777777" w:rsidR="0041798B" w:rsidRPr="00D92E97" w:rsidRDefault="0041798B" w:rsidP="00DB2477">
            <w:pPr>
              <w:jc w:val="center"/>
              <w:cnfStyle w:val="100000000000" w:firstRow="1" w:lastRow="0" w:firstColumn="0" w:lastColumn="0" w:oddVBand="0" w:evenVBand="0" w:oddHBand="0" w:evenHBand="0" w:firstRowFirstColumn="0" w:firstRowLastColumn="0" w:lastRowFirstColumn="0" w:lastRowLastColumn="0"/>
              <w:rPr>
                <w:rFonts w:ascii="Candara" w:hAnsi="Candara"/>
                <w:bCs w:val="0"/>
                <w:lang w:eastAsia="fr-FR"/>
              </w:rPr>
            </w:pPr>
            <w:r w:rsidRPr="00D92E97">
              <w:rPr>
                <w:rFonts w:ascii="Candara" w:hAnsi="Candara"/>
                <w:b w:val="0"/>
                <w:bCs w:val="0"/>
                <w:lang w:eastAsia="fr-FR"/>
              </w:rPr>
              <w:t>Description de la procédure</w:t>
            </w:r>
          </w:p>
        </w:tc>
      </w:tr>
      <w:tr w:rsidR="0041798B" w:rsidRPr="00733CBB" w14:paraId="191FAE20" w14:textId="77777777" w:rsidTr="00D92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tcPr>
          <w:p w14:paraId="61469747" w14:textId="77777777" w:rsidR="0041798B" w:rsidRPr="00733CBB" w:rsidRDefault="0041798B" w:rsidP="00DB2477">
            <w:pPr>
              <w:rPr>
                <w:b w:val="0"/>
                <w:bCs w:val="0"/>
                <w:lang w:eastAsia="fr-FR"/>
              </w:rPr>
            </w:pPr>
            <w:r w:rsidRPr="00733CBB">
              <w:rPr>
                <w:b w:val="0"/>
                <w:bCs w:val="0"/>
                <w:lang w:eastAsia="fr-FR"/>
              </w:rPr>
              <w:t>Qui ?</w:t>
            </w:r>
          </w:p>
        </w:tc>
        <w:tc>
          <w:tcPr>
            <w:tcW w:w="6180" w:type="dxa"/>
          </w:tcPr>
          <w:p w14:paraId="6C266C8F" w14:textId="77777777" w:rsidR="0041798B" w:rsidRPr="00733CBB" w:rsidRDefault="0041798B" w:rsidP="00DB2477">
            <w:pPr>
              <w:cnfStyle w:val="000000100000" w:firstRow="0" w:lastRow="0" w:firstColumn="0" w:lastColumn="0" w:oddVBand="0" w:evenVBand="0" w:oddHBand="1" w:evenHBand="0" w:firstRowFirstColumn="0" w:firstRowLastColumn="0" w:lastRowFirstColumn="0" w:lastRowLastColumn="0"/>
              <w:rPr>
                <w:lang w:eastAsia="fr-FR"/>
              </w:rPr>
            </w:pPr>
            <w:r w:rsidRPr="00733CBB">
              <w:rPr>
                <w:lang w:eastAsia="fr-FR"/>
              </w:rPr>
              <w:t>Développeur ; Lead technique</w:t>
            </w:r>
          </w:p>
        </w:tc>
      </w:tr>
      <w:tr w:rsidR="0041798B" w:rsidRPr="00733CBB" w14:paraId="51ABA142" w14:textId="77777777" w:rsidTr="00D92E97">
        <w:tc>
          <w:tcPr>
            <w:cnfStyle w:val="001000000000" w:firstRow="0" w:lastRow="0" w:firstColumn="1" w:lastColumn="0" w:oddVBand="0" w:evenVBand="0" w:oddHBand="0" w:evenHBand="0" w:firstRowFirstColumn="0" w:firstRowLastColumn="0" w:lastRowFirstColumn="0" w:lastRowLastColumn="0"/>
            <w:tcW w:w="3556" w:type="dxa"/>
          </w:tcPr>
          <w:p w14:paraId="6F67C4FC" w14:textId="77777777" w:rsidR="0041798B" w:rsidRPr="00733CBB" w:rsidRDefault="0041798B" w:rsidP="00DB2477">
            <w:pPr>
              <w:rPr>
                <w:b w:val="0"/>
                <w:bCs w:val="0"/>
                <w:lang w:eastAsia="fr-FR"/>
              </w:rPr>
            </w:pPr>
            <w:r w:rsidRPr="00733CBB">
              <w:rPr>
                <w:b w:val="0"/>
                <w:bCs w:val="0"/>
                <w:lang w:eastAsia="fr-FR"/>
              </w:rPr>
              <w:t>Raisons</w:t>
            </w:r>
          </w:p>
        </w:tc>
        <w:tc>
          <w:tcPr>
            <w:tcW w:w="6180" w:type="dxa"/>
          </w:tcPr>
          <w:p w14:paraId="7AFCDCB2" w14:textId="77777777" w:rsidR="0041798B" w:rsidRPr="00733CBB" w:rsidRDefault="0041798B" w:rsidP="00DB2477">
            <w:pPr>
              <w:cnfStyle w:val="000000000000" w:firstRow="0" w:lastRow="0" w:firstColumn="0" w:lastColumn="0" w:oddVBand="0" w:evenVBand="0" w:oddHBand="0" w:evenHBand="0" w:firstRowFirstColumn="0" w:firstRowLastColumn="0" w:lastRowFirstColumn="0" w:lastRowLastColumn="0"/>
              <w:rPr>
                <w:lang w:eastAsia="fr-FR"/>
              </w:rPr>
            </w:pPr>
            <w:r w:rsidRPr="00733CBB">
              <w:rPr>
                <w:lang w:eastAsia="fr-FR"/>
              </w:rPr>
              <w:t>Evolution</w:t>
            </w:r>
          </w:p>
        </w:tc>
      </w:tr>
      <w:tr w:rsidR="0041798B" w:rsidRPr="00733CBB" w14:paraId="1C57F779" w14:textId="77777777" w:rsidTr="00D92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tcPr>
          <w:p w14:paraId="40563FE9" w14:textId="77777777" w:rsidR="0041798B" w:rsidRPr="00733CBB" w:rsidRDefault="0041798B" w:rsidP="00DB2477">
            <w:pPr>
              <w:rPr>
                <w:b w:val="0"/>
                <w:bCs w:val="0"/>
                <w:lang w:eastAsia="fr-FR"/>
              </w:rPr>
            </w:pPr>
            <w:r w:rsidRPr="00733CBB">
              <w:rPr>
                <w:b w:val="0"/>
                <w:bCs w:val="0"/>
                <w:lang w:eastAsia="fr-FR"/>
              </w:rPr>
              <w:t>Comment ?</w:t>
            </w:r>
          </w:p>
        </w:tc>
        <w:tc>
          <w:tcPr>
            <w:tcW w:w="6180" w:type="dxa"/>
          </w:tcPr>
          <w:p w14:paraId="47DEACCE" w14:textId="77777777" w:rsidR="0041798B" w:rsidRPr="00733CBB" w:rsidRDefault="0041798B" w:rsidP="0041798B">
            <w:pPr>
              <w:numPr>
                <w:ilvl w:val="0"/>
                <w:numId w:val="29"/>
              </w:numPr>
              <w:contextualSpacing/>
              <w:cnfStyle w:val="000000100000" w:firstRow="0" w:lastRow="0" w:firstColumn="0" w:lastColumn="0" w:oddVBand="0" w:evenVBand="0" w:oddHBand="1" w:evenHBand="0" w:firstRowFirstColumn="0" w:firstRowLastColumn="0" w:lastRowFirstColumn="0" w:lastRowLastColumn="0"/>
              <w:rPr>
                <w:lang w:eastAsia="fr-FR"/>
              </w:rPr>
            </w:pPr>
            <w:r w:rsidRPr="00733CBB">
              <w:rPr>
                <w:lang w:eastAsia="fr-FR"/>
              </w:rPr>
              <w:t>Le développeur push la modification sur le dépôt de code</w:t>
            </w:r>
          </w:p>
          <w:p w14:paraId="44982889" w14:textId="77777777" w:rsidR="0041798B" w:rsidRPr="00733CBB" w:rsidRDefault="0041798B" w:rsidP="0041798B">
            <w:pPr>
              <w:numPr>
                <w:ilvl w:val="0"/>
                <w:numId w:val="29"/>
              </w:numPr>
              <w:contextualSpacing/>
              <w:cnfStyle w:val="000000100000" w:firstRow="0" w:lastRow="0" w:firstColumn="0" w:lastColumn="0" w:oddVBand="0" w:evenVBand="0" w:oddHBand="1" w:evenHBand="0" w:firstRowFirstColumn="0" w:firstRowLastColumn="0" w:lastRowFirstColumn="0" w:lastRowLastColumn="0"/>
              <w:rPr>
                <w:lang w:eastAsia="fr-FR"/>
              </w:rPr>
            </w:pPr>
            <w:r w:rsidRPr="00733CBB">
              <w:rPr>
                <w:lang w:eastAsia="fr-FR"/>
              </w:rPr>
              <w:t>Le lead technique suit la procédure de déploiement</w:t>
            </w:r>
          </w:p>
        </w:tc>
      </w:tr>
    </w:tbl>
    <w:p w14:paraId="75BD9F6A" w14:textId="77777777" w:rsidR="0041798B" w:rsidRPr="00733CBB" w:rsidRDefault="0041798B" w:rsidP="0041798B">
      <w:pPr>
        <w:rPr>
          <w:lang w:eastAsia="fr-FR"/>
        </w:rPr>
      </w:pPr>
    </w:p>
    <w:p w14:paraId="0699AA22" w14:textId="77777777" w:rsidR="0041798B" w:rsidRPr="00733CBB" w:rsidRDefault="0041798B" w:rsidP="0041798B">
      <w:pPr>
        <w:numPr>
          <w:ilvl w:val="2"/>
          <w:numId w:val="1"/>
        </w:numPr>
        <w:pBdr>
          <w:bottom w:val="single" w:sz="4" w:space="1" w:color="95B3D7"/>
        </w:pBdr>
        <w:tabs>
          <w:tab w:val="num" w:pos="360"/>
        </w:tabs>
        <w:spacing w:before="120" w:after="240" w:line="276" w:lineRule="auto"/>
        <w:ind w:left="0" w:firstLine="0"/>
        <w:contextualSpacing/>
        <w:outlineLvl w:val="2"/>
        <w:rPr>
          <w:color w:val="4F81BD"/>
          <w:szCs w:val="22"/>
          <w:lang w:eastAsia="fr-FR"/>
        </w:rPr>
      </w:pPr>
      <w:bookmarkStart w:id="169" w:name="_Toc153298303"/>
      <w:bookmarkStart w:id="170" w:name="_Toc157681477"/>
      <w:bookmarkStart w:id="171" w:name="_Toc169192599"/>
      <w:bookmarkStart w:id="172" w:name="_Toc169603610"/>
      <w:bookmarkStart w:id="173" w:name="_Toc185672555"/>
      <w:r w:rsidRPr="00733CBB">
        <w:rPr>
          <w:color w:val="4F81BD"/>
          <w:szCs w:val="22"/>
          <w:lang w:eastAsia="fr-FR"/>
        </w:rPr>
        <w:t>Mise hors service</w:t>
      </w:r>
      <w:bookmarkEnd w:id="169"/>
      <w:bookmarkEnd w:id="170"/>
      <w:bookmarkEnd w:id="171"/>
      <w:bookmarkEnd w:id="172"/>
      <w:bookmarkEnd w:id="173"/>
    </w:p>
    <w:p w14:paraId="5020A14F" w14:textId="77777777" w:rsidR="0041798B" w:rsidRPr="00733CBB" w:rsidRDefault="0041798B" w:rsidP="0041798B">
      <w:pPr>
        <w:ind w:firstLine="708"/>
        <w:rPr>
          <w:lang w:eastAsia="fr-FR"/>
        </w:rPr>
      </w:pPr>
      <w:r w:rsidRPr="00733CBB">
        <w:rPr>
          <w:lang w:eastAsia="fr-FR"/>
        </w:rPr>
        <w:t>Cette section décrit les processus et les procédures nécessaires à la mise hors service de la plateforme.</w:t>
      </w:r>
    </w:p>
    <w:p w14:paraId="0ED92E11" w14:textId="77777777" w:rsidR="0041798B" w:rsidRPr="00733CBB" w:rsidRDefault="0041798B" w:rsidP="0041798B">
      <w:pPr>
        <w:pStyle w:val="Lgende"/>
        <w:keepNext/>
        <w:rPr>
          <w:sz w:val="24"/>
          <w:szCs w:val="24"/>
        </w:rPr>
      </w:pPr>
      <w:r w:rsidRPr="00733CBB">
        <w:rPr>
          <w:sz w:val="24"/>
          <w:szCs w:val="24"/>
        </w:rPr>
        <w:t xml:space="preserve">Tableau </w:t>
      </w:r>
      <w:r w:rsidRPr="00733CBB">
        <w:rPr>
          <w:sz w:val="24"/>
          <w:szCs w:val="24"/>
        </w:rPr>
        <w:fldChar w:fldCharType="begin"/>
      </w:r>
      <w:r w:rsidRPr="00733CBB">
        <w:rPr>
          <w:sz w:val="24"/>
          <w:szCs w:val="24"/>
        </w:rPr>
        <w:instrText xml:space="preserve"> SEQ Tableau \* ARABIC </w:instrText>
      </w:r>
      <w:r w:rsidRPr="00733CBB">
        <w:rPr>
          <w:sz w:val="24"/>
          <w:szCs w:val="24"/>
        </w:rPr>
        <w:fldChar w:fldCharType="separate"/>
      </w:r>
      <w:r w:rsidR="00E40FCD">
        <w:rPr>
          <w:noProof/>
          <w:sz w:val="24"/>
          <w:szCs w:val="24"/>
        </w:rPr>
        <w:t>6</w:t>
      </w:r>
      <w:r w:rsidRPr="00733CBB">
        <w:rPr>
          <w:sz w:val="24"/>
          <w:szCs w:val="24"/>
        </w:rPr>
        <w:fldChar w:fldCharType="end"/>
      </w:r>
      <w:r w:rsidRPr="00733CBB">
        <w:rPr>
          <w:sz w:val="24"/>
          <w:szCs w:val="24"/>
        </w:rPr>
        <w:t xml:space="preserve"> Mise hors service</w:t>
      </w:r>
    </w:p>
    <w:tbl>
      <w:tblPr>
        <w:tblStyle w:val="TableauGrille4-Accentuation11"/>
        <w:tblW w:w="0" w:type="auto"/>
        <w:tblLook w:val="04A0" w:firstRow="1" w:lastRow="0" w:firstColumn="1" w:lastColumn="0" w:noHBand="0" w:noVBand="1"/>
      </w:tblPr>
      <w:tblGrid>
        <w:gridCol w:w="3572"/>
        <w:gridCol w:w="6164"/>
      </w:tblGrid>
      <w:tr w:rsidR="0041798B" w:rsidRPr="00733CBB" w14:paraId="63D320B7" w14:textId="77777777" w:rsidTr="00D92E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2" w:type="dxa"/>
          </w:tcPr>
          <w:p w14:paraId="3CC8F7E6" w14:textId="77777777" w:rsidR="0041798B" w:rsidRPr="00D92E97" w:rsidRDefault="0041798B" w:rsidP="00DB2477">
            <w:pPr>
              <w:jc w:val="center"/>
              <w:rPr>
                <w:rFonts w:ascii="Candara" w:hAnsi="Candara"/>
                <w:bCs w:val="0"/>
                <w:lang w:eastAsia="fr-FR"/>
              </w:rPr>
            </w:pPr>
            <w:r w:rsidRPr="00D92E97">
              <w:rPr>
                <w:rFonts w:ascii="Candara" w:hAnsi="Candara"/>
                <w:b w:val="0"/>
                <w:bCs w:val="0"/>
                <w:lang w:eastAsia="fr-FR"/>
              </w:rPr>
              <w:t>Elément de mise hors service</w:t>
            </w:r>
          </w:p>
        </w:tc>
        <w:tc>
          <w:tcPr>
            <w:tcW w:w="6164" w:type="dxa"/>
          </w:tcPr>
          <w:p w14:paraId="04DB1577" w14:textId="77777777" w:rsidR="0041798B" w:rsidRPr="00D92E97" w:rsidRDefault="0041798B" w:rsidP="00DB2477">
            <w:pPr>
              <w:jc w:val="center"/>
              <w:cnfStyle w:val="100000000000" w:firstRow="1" w:lastRow="0" w:firstColumn="0" w:lastColumn="0" w:oddVBand="0" w:evenVBand="0" w:oddHBand="0" w:evenHBand="0" w:firstRowFirstColumn="0" w:firstRowLastColumn="0" w:lastRowFirstColumn="0" w:lastRowLastColumn="0"/>
              <w:rPr>
                <w:rFonts w:ascii="Candara" w:hAnsi="Candara"/>
                <w:bCs w:val="0"/>
                <w:lang w:eastAsia="fr-FR"/>
              </w:rPr>
            </w:pPr>
            <w:r w:rsidRPr="00D92E97">
              <w:rPr>
                <w:rFonts w:ascii="Candara" w:hAnsi="Candara"/>
                <w:b w:val="0"/>
                <w:bCs w:val="0"/>
                <w:lang w:eastAsia="fr-FR"/>
              </w:rPr>
              <w:t>Description de la procédure</w:t>
            </w:r>
          </w:p>
        </w:tc>
      </w:tr>
      <w:tr w:rsidR="0041798B" w:rsidRPr="00733CBB" w14:paraId="124BDBCE" w14:textId="77777777" w:rsidTr="00D92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2" w:type="dxa"/>
          </w:tcPr>
          <w:p w14:paraId="359AE5F2" w14:textId="77777777" w:rsidR="0041798B" w:rsidRPr="00D92E97" w:rsidRDefault="0041798B" w:rsidP="00DB2477">
            <w:pPr>
              <w:rPr>
                <w:rFonts w:ascii="Candara" w:hAnsi="Candara"/>
                <w:b w:val="0"/>
                <w:bCs w:val="0"/>
                <w:lang w:eastAsia="fr-FR"/>
              </w:rPr>
            </w:pPr>
            <w:r w:rsidRPr="00D92E97">
              <w:rPr>
                <w:rFonts w:ascii="Candara" w:hAnsi="Candara"/>
                <w:b w:val="0"/>
                <w:bCs w:val="0"/>
                <w:lang w:eastAsia="fr-FR"/>
              </w:rPr>
              <w:t>Qui ?</w:t>
            </w:r>
          </w:p>
        </w:tc>
        <w:tc>
          <w:tcPr>
            <w:tcW w:w="6164" w:type="dxa"/>
          </w:tcPr>
          <w:p w14:paraId="12744A1C" w14:textId="77777777" w:rsidR="0041798B" w:rsidRPr="00D92E97" w:rsidRDefault="0041798B" w:rsidP="00DB2477">
            <w:pPr>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D92E97">
              <w:rPr>
                <w:rFonts w:ascii="Candara" w:hAnsi="Candara"/>
                <w:lang w:eastAsia="fr-FR"/>
              </w:rPr>
              <w:t>Le lead technique</w:t>
            </w:r>
          </w:p>
        </w:tc>
      </w:tr>
      <w:tr w:rsidR="0041798B" w:rsidRPr="00733CBB" w14:paraId="32A41864" w14:textId="77777777" w:rsidTr="00D92E97">
        <w:tc>
          <w:tcPr>
            <w:cnfStyle w:val="001000000000" w:firstRow="0" w:lastRow="0" w:firstColumn="1" w:lastColumn="0" w:oddVBand="0" w:evenVBand="0" w:oddHBand="0" w:evenHBand="0" w:firstRowFirstColumn="0" w:firstRowLastColumn="0" w:lastRowFirstColumn="0" w:lastRowLastColumn="0"/>
            <w:tcW w:w="3572" w:type="dxa"/>
          </w:tcPr>
          <w:p w14:paraId="033C3A31" w14:textId="77777777" w:rsidR="0041798B" w:rsidRPr="00D92E97" w:rsidRDefault="0041798B" w:rsidP="00DB2477">
            <w:pPr>
              <w:rPr>
                <w:rFonts w:ascii="Candara" w:hAnsi="Candara"/>
                <w:b w:val="0"/>
                <w:bCs w:val="0"/>
                <w:lang w:eastAsia="fr-FR"/>
              </w:rPr>
            </w:pPr>
            <w:r w:rsidRPr="00D92E97">
              <w:rPr>
                <w:rFonts w:ascii="Candara" w:hAnsi="Candara"/>
                <w:b w:val="0"/>
                <w:bCs w:val="0"/>
                <w:lang w:eastAsia="fr-FR"/>
              </w:rPr>
              <w:t>Raisons</w:t>
            </w:r>
          </w:p>
        </w:tc>
        <w:tc>
          <w:tcPr>
            <w:tcW w:w="6164" w:type="dxa"/>
          </w:tcPr>
          <w:p w14:paraId="389120CD" w14:textId="77777777" w:rsidR="0041798B" w:rsidRPr="00D92E97" w:rsidRDefault="0041798B" w:rsidP="00DB2477">
            <w:pPr>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D92E97">
              <w:rPr>
                <w:rFonts w:ascii="Candara" w:hAnsi="Candara"/>
                <w:lang w:eastAsia="fr-FR"/>
              </w:rPr>
              <w:t>Instruction actée (mail ou note signée) de son superviseur</w:t>
            </w:r>
          </w:p>
        </w:tc>
      </w:tr>
      <w:tr w:rsidR="0041798B" w:rsidRPr="00733CBB" w14:paraId="1BED4D71" w14:textId="77777777" w:rsidTr="00D92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2" w:type="dxa"/>
          </w:tcPr>
          <w:p w14:paraId="5C487C7C" w14:textId="77777777" w:rsidR="0041798B" w:rsidRPr="00D92E97" w:rsidRDefault="0041798B" w:rsidP="00DB2477">
            <w:pPr>
              <w:rPr>
                <w:rFonts w:ascii="Candara" w:hAnsi="Candara"/>
                <w:b w:val="0"/>
                <w:bCs w:val="0"/>
                <w:lang w:eastAsia="fr-FR"/>
              </w:rPr>
            </w:pPr>
            <w:r w:rsidRPr="00D92E97">
              <w:rPr>
                <w:rFonts w:ascii="Candara" w:hAnsi="Candara"/>
                <w:b w:val="0"/>
                <w:bCs w:val="0"/>
                <w:lang w:eastAsia="fr-FR"/>
              </w:rPr>
              <w:t>Comment mettre hors service</w:t>
            </w:r>
          </w:p>
        </w:tc>
        <w:tc>
          <w:tcPr>
            <w:tcW w:w="6164" w:type="dxa"/>
          </w:tcPr>
          <w:p w14:paraId="63DC77D0" w14:textId="77777777" w:rsidR="0041798B" w:rsidRPr="00D92E97" w:rsidRDefault="0041798B" w:rsidP="00E40FCD">
            <w:pPr>
              <w:numPr>
                <w:ilvl w:val="0"/>
                <w:numId w:val="29"/>
              </w:numPr>
              <w:contextualSpacing/>
              <w:cnfStyle w:val="000000100000" w:firstRow="0" w:lastRow="0" w:firstColumn="0" w:lastColumn="0" w:oddVBand="0" w:evenVBand="0" w:oddHBand="1" w:evenHBand="0" w:firstRowFirstColumn="0" w:firstRowLastColumn="0" w:lastRowFirstColumn="0" w:lastRowLastColumn="0"/>
              <w:rPr>
                <w:rFonts w:ascii="Candara" w:hAnsi="Candara"/>
                <w:lang w:eastAsia="fr-FR"/>
              </w:rPr>
            </w:pPr>
            <w:r w:rsidRPr="00D92E97">
              <w:rPr>
                <w:rFonts w:ascii="Candara" w:hAnsi="Candara"/>
                <w:lang w:eastAsia="fr-FR"/>
              </w:rPr>
              <w:t xml:space="preserve">Extinction de du serveur </w:t>
            </w:r>
            <w:proofErr w:type="spellStart"/>
            <w:r w:rsidR="00E40FCD" w:rsidRPr="00D92E97">
              <w:rPr>
                <w:rFonts w:ascii="Candara" w:hAnsi="Candara"/>
                <w:lang w:eastAsia="fr-FR"/>
              </w:rPr>
              <w:t>Nginx</w:t>
            </w:r>
            <w:proofErr w:type="spellEnd"/>
          </w:p>
        </w:tc>
      </w:tr>
      <w:tr w:rsidR="0041798B" w:rsidRPr="00733CBB" w14:paraId="62E378F7" w14:textId="77777777" w:rsidTr="00D92E97">
        <w:trPr>
          <w:trHeight w:val="297"/>
        </w:trPr>
        <w:tc>
          <w:tcPr>
            <w:cnfStyle w:val="001000000000" w:firstRow="0" w:lastRow="0" w:firstColumn="1" w:lastColumn="0" w:oddVBand="0" w:evenVBand="0" w:oddHBand="0" w:evenHBand="0" w:firstRowFirstColumn="0" w:firstRowLastColumn="0" w:lastRowFirstColumn="0" w:lastRowLastColumn="0"/>
            <w:tcW w:w="3572" w:type="dxa"/>
          </w:tcPr>
          <w:p w14:paraId="79C0AA95" w14:textId="77777777" w:rsidR="0041798B" w:rsidRPr="00D92E97" w:rsidRDefault="0041798B" w:rsidP="00DB2477">
            <w:pPr>
              <w:rPr>
                <w:rFonts w:ascii="Candara" w:hAnsi="Candara"/>
                <w:b w:val="0"/>
                <w:bCs w:val="0"/>
                <w:lang w:eastAsia="fr-FR"/>
              </w:rPr>
            </w:pPr>
            <w:r w:rsidRPr="00D92E97">
              <w:rPr>
                <w:rFonts w:ascii="Candara" w:hAnsi="Candara"/>
                <w:b w:val="0"/>
                <w:bCs w:val="0"/>
                <w:lang w:eastAsia="fr-FR"/>
              </w:rPr>
              <w:t>Comment mettre en service</w:t>
            </w:r>
          </w:p>
        </w:tc>
        <w:tc>
          <w:tcPr>
            <w:tcW w:w="6164" w:type="dxa"/>
          </w:tcPr>
          <w:p w14:paraId="6F5D21B8" w14:textId="77777777" w:rsidR="0041798B" w:rsidRPr="00D92E97" w:rsidRDefault="0041798B" w:rsidP="00E40FCD">
            <w:pPr>
              <w:numPr>
                <w:ilvl w:val="0"/>
                <w:numId w:val="30"/>
              </w:numPr>
              <w:contextualSpacing/>
              <w:cnfStyle w:val="000000000000" w:firstRow="0" w:lastRow="0" w:firstColumn="0" w:lastColumn="0" w:oddVBand="0" w:evenVBand="0" w:oddHBand="0" w:evenHBand="0" w:firstRowFirstColumn="0" w:firstRowLastColumn="0" w:lastRowFirstColumn="0" w:lastRowLastColumn="0"/>
              <w:rPr>
                <w:rFonts w:ascii="Candara" w:hAnsi="Candara"/>
                <w:lang w:eastAsia="fr-FR"/>
              </w:rPr>
            </w:pPr>
            <w:r w:rsidRPr="00D92E97">
              <w:rPr>
                <w:rFonts w:ascii="Candara" w:hAnsi="Candara"/>
                <w:lang w:eastAsia="fr-FR"/>
              </w:rPr>
              <w:t xml:space="preserve">Redémarrage du serveur web </w:t>
            </w:r>
            <w:proofErr w:type="spellStart"/>
            <w:r w:rsidR="00E40FCD" w:rsidRPr="00D92E97">
              <w:rPr>
                <w:rFonts w:ascii="Candara" w:hAnsi="Candara"/>
                <w:lang w:eastAsia="fr-FR"/>
              </w:rPr>
              <w:t>Nginx</w:t>
            </w:r>
            <w:proofErr w:type="spellEnd"/>
          </w:p>
        </w:tc>
      </w:tr>
    </w:tbl>
    <w:p w14:paraId="4BA495F0" w14:textId="77777777" w:rsidR="0041798B" w:rsidRPr="00733CBB" w:rsidRDefault="0041798B" w:rsidP="0041798B">
      <w:pPr>
        <w:rPr>
          <w:lang w:eastAsia="fr-FR"/>
        </w:rPr>
      </w:pPr>
    </w:p>
    <w:p w14:paraId="0418FBD9" w14:textId="77777777" w:rsidR="0041798B" w:rsidRPr="00733CBB" w:rsidRDefault="0041798B" w:rsidP="0041798B">
      <w:pPr>
        <w:numPr>
          <w:ilvl w:val="2"/>
          <w:numId w:val="1"/>
        </w:numPr>
        <w:pBdr>
          <w:bottom w:val="single" w:sz="4" w:space="1" w:color="95B3D7"/>
        </w:pBdr>
        <w:tabs>
          <w:tab w:val="num" w:pos="360"/>
        </w:tabs>
        <w:spacing w:before="120" w:after="240" w:line="276" w:lineRule="auto"/>
        <w:ind w:left="0" w:firstLine="0"/>
        <w:contextualSpacing/>
        <w:outlineLvl w:val="2"/>
        <w:rPr>
          <w:color w:val="4F81BD"/>
          <w:szCs w:val="22"/>
          <w:lang w:eastAsia="fr-FR"/>
        </w:rPr>
      </w:pPr>
      <w:bookmarkStart w:id="174" w:name="_Toc157681478"/>
      <w:bookmarkStart w:id="175" w:name="_Toc169192600"/>
      <w:bookmarkStart w:id="176" w:name="_Toc169603611"/>
      <w:bookmarkStart w:id="177" w:name="_Toc185672556"/>
      <w:r w:rsidRPr="00733CBB">
        <w:rPr>
          <w:color w:val="4F81BD"/>
          <w:szCs w:val="22"/>
          <w:lang w:eastAsia="fr-FR"/>
        </w:rPr>
        <w:t xml:space="preserve">Autres éléments d’architecture de </w:t>
      </w:r>
      <w:bookmarkEnd w:id="174"/>
      <w:r w:rsidRPr="00733CBB">
        <w:rPr>
          <w:color w:val="4F81BD"/>
          <w:szCs w:val="22"/>
          <w:lang w:eastAsia="fr-FR"/>
        </w:rPr>
        <w:t>de la plateforme</w:t>
      </w:r>
      <w:bookmarkEnd w:id="175"/>
      <w:bookmarkEnd w:id="176"/>
      <w:bookmarkEnd w:id="177"/>
    </w:p>
    <w:p w14:paraId="4D825746" w14:textId="77777777" w:rsidR="0041798B" w:rsidRPr="00733CBB" w:rsidRDefault="0041798B" w:rsidP="0041798B">
      <w:pPr>
        <w:spacing w:after="160"/>
        <w:ind w:firstLine="708"/>
        <w:jc w:val="left"/>
        <w:rPr>
          <w:lang w:eastAsia="fr-FR"/>
        </w:rPr>
      </w:pPr>
      <w:r w:rsidRPr="00733CBB">
        <w:rPr>
          <w:lang w:eastAsia="fr-FR"/>
        </w:rPr>
        <w:t>Cette section présente les éléments connexes au fonctionnement de la plateforme ODN.</w:t>
      </w:r>
    </w:p>
    <w:p w14:paraId="1C5AEF0D" w14:textId="77777777" w:rsidR="0041798B" w:rsidRPr="00733CBB" w:rsidRDefault="0041798B" w:rsidP="0041798B">
      <w:pPr>
        <w:pStyle w:val="Lgende"/>
        <w:keepNext/>
        <w:rPr>
          <w:sz w:val="24"/>
          <w:szCs w:val="24"/>
        </w:rPr>
      </w:pPr>
      <w:r w:rsidRPr="00733CBB">
        <w:rPr>
          <w:sz w:val="24"/>
          <w:szCs w:val="24"/>
        </w:rPr>
        <w:t xml:space="preserve">Tableau </w:t>
      </w:r>
      <w:r w:rsidRPr="00733CBB">
        <w:rPr>
          <w:sz w:val="24"/>
          <w:szCs w:val="24"/>
        </w:rPr>
        <w:fldChar w:fldCharType="begin"/>
      </w:r>
      <w:r w:rsidRPr="00733CBB">
        <w:rPr>
          <w:sz w:val="24"/>
          <w:szCs w:val="24"/>
        </w:rPr>
        <w:instrText xml:space="preserve"> SEQ Tableau \* ARABIC </w:instrText>
      </w:r>
      <w:r w:rsidRPr="00733CBB">
        <w:rPr>
          <w:sz w:val="24"/>
          <w:szCs w:val="24"/>
        </w:rPr>
        <w:fldChar w:fldCharType="separate"/>
      </w:r>
      <w:r w:rsidR="00E40FCD">
        <w:rPr>
          <w:noProof/>
          <w:sz w:val="24"/>
          <w:szCs w:val="24"/>
        </w:rPr>
        <w:t>7</w:t>
      </w:r>
      <w:r w:rsidRPr="00733CBB">
        <w:rPr>
          <w:sz w:val="24"/>
          <w:szCs w:val="24"/>
        </w:rPr>
        <w:fldChar w:fldCharType="end"/>
      </w:r>
      <w:r w:rsidRPr="00733CBB">
        <w:rPr>
          <w:sz w:val="24"/>
          <w:szCs w:val="24"/>
        </w:rPr>
        <w:t xml:space="preserve"> Autres éléments d’architecture</w:t>
      </w:r>
    </w:p>
    <w:tbl>
      <w:tblPr>
        <w:tblStyle w:val="TableauGrille4-Accentuation13"/>
        <w:tblW w:w="0" w:type="auto"/>
        <w:tblLook w:val="04A0" w:firstRow="1" w:lastRow="0" w:firstColumn="1" w:lastColumn="0" w:noHBand="0" w:noVBand="1"/>
      </w:tblPr>
      <w:tblGrid>
        <w:gridCol w:w="4531"/>
        <w:gridCol w:w="5205"/>
      </w:tblGrid>
      <w:tr w:rsidR="0041798B" w:rsidRPr="00733CBB" w14:paraId="4E47663A" w14:textId="77777777" w:rsidTr="00E40FCD">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791784C" w14:textId="77777777" w:rsidR="0041798B" w:rsidRPr="00E40FCD" w:rsidRDefault="0041798B" w:rsidP="00E40FCD">
            <w:pPr>
              <w:spacing w:after="160"/>
              <w:jc w:val="center"/>
              <w:rPr>
                <w:rFonts w:ascii="Candara" w:hAnsi="Candara"/>
                <w:bCs w:val="0"/>
                <w:sz w:val="24"/>
                <w:szCs w:val="24"/>
                <w:lang w:eastAsia="fr-FR"/>
              </w:rPr>
            </w:pPr>
            <w:r w:rsidRPr="00E40FCD">
              <w:rPr>
                <w:rFonts w:ascii="Candara" w:hAnsi="Candara"/>
                <w:bCs w:val="0"/>
                <w:sz w:val="24"/>
                <w:szCs w:val="24"/>
                <w:lang w:eastAsia="fr-FR"/>
              </w:rPr>
              <w:t>Eléments</w:t>
            </w:r>
          </w:p>
        </w:tc>
        <w:tc>
          <w:tcPr>
            <w:tcW w:w="5205" w:type="dxa"/>
            <w:vAlign w:val="center"/>
          </w:tcPr>
          <w:p w14:paraId="52C0ECC0" w14:textId="77777777" w:rsidR="0041798B" w:rsidRPr="00E40FCD" w:rsidRDefault="0041798B" w:rsidP="00E40FCD">
            <w:pPr>
              <w:tabs>
                <w:tab w:val="left" w:pos="1978"/>
                <w:tab w:val="center" w:pos="2494"/>
              </w:tabs>
              <w:spacing w:after="160"/>
              <w:jc w:val="center"/>
              <w:cnfStyle w:val="100000000000" w:firstRow="1" w:lastRow="0" w:firstColumn="0" w:lastColumn="0" w:oddVBand="0" w:evenVBand="0" w:oddHBand="0" w:evenHBand="0" w:firstRowFirstColumn="0" w:firstRowLastColumn="0" w:lastRowFirstColumn="0" w:lastRowLastColumn="0"/>
              <w:rPr>
                <w:rFonts w:ascii="Candara" w:hAnsi="Candara"/>
                <w:bCs w:val="0"/>
                <w:sz w:val="24"/>
                <w:szCs w:val="24"/>
                <w:lang w:eastAsia="fr-FR"/>
              </w:rPr>
            </w:pPr>
            <w:r w:rsidRPr="00E40FCD">
              <w:rPr>
                <w:rFonts w:ascii="Candara" w:hAnsi="Candara"/>
                <w:bCs w:val="0"/>
                <w:sz w:val="24"/>
                <w:szCs w:val="24"/>
                <w:lang w:eastAsia="fr-FR"/>
              </w:rPr>
              <w:t>Détails</w:t>
            </w:r>
          </w:p>
        </w:tc>
      </w:tr>
      <w:tr w:rsidR="0041798B" w:rsidRPr="00733CBB" w14:paraId="02E97A59" w14:textId="77777777" w:rsidTr="00E40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29AF2A" w14:textId="77777777" w:rsidR="0041798B" w:rsidRPr="00733CBB" w:rsidRDefault="0041798B" w:rsidP="00DB2477">
            <w:pPr>
              <w:spacing w:after="160"/>
              <w:jc w:val="left"/>
              <w:rPr>
                <w:b w:val="0"/>
                <w:bCs w:val="0"/>
                <w:lang w:eastAsia="fr-FR"/>
              </w:rPr>
            </w:pPr>
            <w:r w:rsidRPr="00733CBB">
              <w:rPr>
                <w:b w:val="0"/>
                <w:bCs w:val="0"/>
                <w:lang w:eastAsia="fr-FR"/>
              </w:rPr>
              <w:t>Web serer</w:t>
            </w:r>
          </w:p>
        </w:tc>
        <w:tc>
          <w:tcPr>
            <w:tcW w:w="5205" w:type="dxa"/>
          </w:tcPr>
          <w:p w14:paraId="6E31ADE7" w14:textId="77777777" w:rsidR="0041798B" w:rsidRPr="00733CBB" w:rsidRDefault="00D92E97" w:rsidP="00DB2477">
            <w:pPr>
              <w:spacing w:after="160"/>
              <w:jc w:val="left"/>
              <w:cnfStyle w:val="000000100000" w:firstRow="0" w:lastRow="0" w:firstColumn="0" w:lastColumn="0" w:oddVBand="0" w:evenVBand="0" w:oddHBand="1" w:evenHBand="0" w:firstRowFirstColumn="0" w:firstRowLastColumn="0" w:lastRowFirstColumn="0" w:lastRowLastColumn="0"/>
              <w:rPr>
                <w:lang w:eastAsia="fr-FR"/>
              </w:rPr>
            </w:pPr>
            <w:proofErr w:type="spellStart"/>
            <w:r>
              <w:rPr>
                <w:lang w:eastAsia="fr-FR"/>
              </w:rPr>
              <w:t>Nginx</w:t>
            </w:r>
            <w:proofErr w:type="spellEnd"/>
          </w:p>
        </w:tc>
      </w:tr>
      <w:tr w:rsidR="0041798B" w:rsidRPr="00733CBB" w14:paraId="56B82AB5" w14:textId="77777777" w:rsidTr="00E40FCD">
        <w:tc>
          <w:tcPr>
            <w:cnfStyle w:val="001000000000" w:firstRow="0" w:lastRow="0" w:firstColumn="1" w:lastColumn="0" w:oddVBand="0" w:evenVBand="0" w:oddHBand="0" w:evenHBand="0" w:firstRowFirstColumn="0" w:firstRowLastColumn="0" w:lastRowFirstColumn="0" w:lastRowLastColumn="0"/>
            <w:tcW w:w="4531" w:type="dxa"/>
          </w:tcPr>
          <w:p w14:paraId="52074C86" w14:textId="77777777" w:rsidR="0041798B" w:rsidRPr="00733CBB" w:rsidRDefault="0041798B" w:rsidP="00DB2477">
            <w:pPr>
              <w:spacing w:after="160"/>
              <w:jc w:val="left"/>
              <w:rPr>
                <w:b w:val="0"/>
                <w:bCs w:val="0"/>
                <w:lang w:eastAsia="fr-FR"/>
              </w:rPr>
            </w:pPr>
            <w:r w:rsidRPr="00733CBB">
              <w:rPr>
                <w:b w:val="0"/>
                <w:bCs w:val="0"/>
                <w:lang w:eastAsia="fr-FR"/>
              </w:rPr>
              <w:t>Logs</w:t>
            </w:r>
          </w:p>
        </w:tc>
        <w:tc>
          <w:tcPr>
            <w:tcW w:w="5205" w:type="dxa"/>
          </w:tcPr>
          <w:p w14:paraId="7D0F8041" w14:textId="77777777" w:rsidR="0041798B" w:rsidRPr="00733CBB" w:rsidRDefault="0041798B" w:rsidP="00D92E97">
            <w:pPr>
              <w:spacing w:after="160"/>
              <w:jc w:val="left"/>
              <w:cnfStyle w:val="000000000000" w:firstRow="0" w:lastRow="0" w:firstColumn="0" w:lastColumn="0" w:oddVBand="0" w:evenVBand="0" w:oddHBand="0" w:evenHBand="0" w:firstRowFirstColumn="0" w:firstRowLastColumn="0" w:lastRowFirstColumn="0" w:lastRowLastColumn="0"/>
              <w:rPr>
                <w:lang w:eastAsia="fr-FR"/>
              </w:rPr>
            </w:pPr>
            <w:r w:rsidRPr="00733CBB">
              <w:rPr>
                <w:lang w:eastAsia="fr-FR"/>
              </w:rPr>
              <w:t xml:space="preserve">PostgreSQL logs, </w:t>
            </w:r>
            <w:proofErr w:type="spellStart"/>
            <w:r w:rsidR="00D92E97">
              <w:rPr>
                <w:lang w:eastAsia="fr-FR"/>
              </w:rPr>
              <w:t>Nginx</w:t>
            </w:r>
            <w:proofErr w:type="spellEnd"/>
            <w:r w:rsidRPr="00733CBB">
              <w:rPr>
                <w:lang w:eastAsia="fr-FR"/>
              </w:rPr>
              <w:t xml:space="preserve"> Logs</w:t>
            </w:r>
          </w:p>
        </w:tc>
      </w:tr>
      <w:tr w:rsidR="0041798B" w:rsidRPr="00733CBB" w14:paraId="6E50D520" w14:textId="77777777" w:rsidTr="00E40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24B4D93" w14:textId="77777777" w:rsidR="0041798B" w:rsidRPr="00733CBB" w:rsidRDefault="0041798B" w:rsidP="00DB2477">
            <w:pPr>
              <w:spacing w:after="160"/>
              <w:jc w:val="left"/>
              <w:rPr>
                <w:b w:val="0"/>
                <w:bCs w:val="0"/>
                <w:lang w:eastAsia="fr-FR"/>
              </w:rPr>
            </w:pPr>
            <w:r w:rsidRPr="00733CBB">
              <w:rPr>
                <w:b w:val="0"/>
                <w:bCs w:val="0"/>
                <w:lang w:eastAsia="fr-FR"/>
              </w:rPr>
              <w:t>Cache</w:t>
            </w:r>
          </w:p>
        </w:tc>
        <w:tc>
          <w:tcPr>
            <w:tcW w:w="5205" w:type="dxa"/>
          </w:tcPr>
          <w:p w14:paraId="4DEBE8DA" w14:textId="77777777" w:rsidR="0041798B" w:rsidRPr="00733CBB" w:rsidRDefault="0041798B" w:rsidP="00DB2477">
            <w:pPr>
              <w:spacing w:after="160"/>
              <w:jc w:val="left"/>
              <w:cnfStyle w:val="000000100000" w:firstRow="0" w:lastRow="0" w:firstColumn="0" w:lastColumn="0" w:oddVBand="0" w:evenVBand="0" w:oddHBand="1" w:evenHBand="0" w:firstRowFirstColumn="0" w:firstRowLastColumn="0" w:lastRowFirstColumn="0" w:lastRowLastColumn="0"/>
              <w:rPr>
                <w:lang w:eastAsia="fr-FR"/>
              </w:rPr>
            </w:pPr>
            <w:r w:rsidRPr="00733CBB">
              <w:rPr>
                <w:lang w:eastAsia="fr-FR"/>
              </w:rPr>
              <w:t>Redis cache, Cache Django</w:t>
            </w:r>
          </w:p>
        </w:tc>
      </w:tr>
      <w:tr w:rsidR="0041798B" w:rsidRPr="00733CBB" w14:paraId="6C92DA6A" w14:textId="77777777" w:rsidTr="00E40FCD">
        <w:tc>
          <w:tcPr>
            <w:cnfStyle w:val="001000000000" w:firstRow="0" w:lastRow="0" w:firstColumn="1" w:lastColumn="0" w:oddVBand="0" w:evenVBand="0" w:oddHBand="0" w:evenHBand="0" w:firstRowFirstColumn="0" w:firstRowLastColumn="0" w:lastRowFirstColumn="0" w:lastRowLastColumn="0"/>
            <w:tcW w:w="4531" w:type="dxa"/>
          </w:tcPr>
          <w:p w14:paraId="2E0D15FA" w14:textId="77777777" w:rsidR="0041798B" w:rsidRPr="00733CBB" w:rsidRDefault="0041798B" w:rsidP="00DB2477">
            <w:pPr>
              <w:spacing w:after="160"/>
              <w:jc w:val="left"/>
              <w:rPr>
                <w:b w:val="0"/>
                <w:bCs w:val="0"/>
                <w:lang w:eastAsia="fr-FR"/>
              </w:rPr>
            </w:pPr>
            <w:r w:rsidRPr="00733CBB">
              <w:rPr>
                <w:b w:val="0"/>
                <w:bCs w:val="0"/>
                <w:lang w:eastAsia="fr-FR"/>
              </w:rPr>
              <w:t>Backup</w:t>
            </w:r>
          </w:p>
        </w:tc>
        <w:tc>
          <w:tcPr>
            <w:tcW w:w="5205" w:type="dxa"/>
          </w:tcPr>
          <w:p w14:paraId="4710DA48" w14:textId="77777777" w:rsidR="0041798B" w:rsidRPr="00733CBB" w:rsidRDefault="0041798B" w:rsidP="00DB2477">
            <w:pPr>
              <w:spacing w:after="160"/>
              <w:jc w:val="left"/>
              <w:cnfStyle w:val="000000000000" w:firstRow="0" w:lastRow="0" w:firstColumn="0" w:lastColumn="0" w:oddVBand="0" w:evenVBand="0" w:oddHBand="0" w:evenHBand="0" w:firstRowFirstColumn="0" w:firstRowLastColumn="0" w:lastRowFirstColumn="0" w:lastRowLastColumn="0"/>
              <w:rPr>
                <w:lang w:eastAsia="fr-FR"/>
              </w:rPr>
            </w:pPr>
            <w:r w:rsidRPr="00733CBB">
              <w:rPr>
                <w:lang w:eastAsia="fr-FR"/>
              </w:rPr>
              <w:t>Script de backup système SGBD</w:t>
            </w:r>
          </w:p>
        </w:tc>
      </w:tr>
      <w:tr w:rsidR="0041798B" w:rsidRPr="00733CBB" w14:paraId="4400FD6A" w14:textId="77777777" w:rsidTr="00E40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D201AD" w14:textId="77777777" w:rsidR="0041798B" w:rsidRPr="00733CBB" w:rsidRDefault="0041798B" w:rsidP="00DB2477">
            <w:pPr>
              <w:spacing w:after="160"/>
              <w:jc w:val="left"/>
              <w:rPr>
                <w:b w:val="0"/>
                <w:bCs w:val="0"/>
                <w:lang w:eastAsia="fr-FR"/>
              </w:rPr>
            </w:pPr>
            <w:r w:rsidRPr="00733CBB">
              <w:rPr>
                <w:b w:val="0"/>
                <w:bCs w:val="0"/>
                <w:lang w:eastAsia="fr-FR"/>
              </w:rPr>
              <w:t>Reprise de service / Continuité de service</w:t>
            </w:r>
          </w:p>
        </w:tc>
        <w:tc>
          <w:tcPr>
            <w:tcW w:w="5205" w:type="dxa"/>
          </w:tcPr>
          <w:p w14:paraId="0B973CB7" w14:textId="77777777" w:rsidR="0041798B" w:rsidRPr="00733CBB" w:rsidRDefault="0041798B" w:rsidP="00DB2477">
            <w:pPr>
              <w:spacing w:after="160"/>
              <w:jc w:val="left"/>
              <w:cnfStyle w:val="000000100000" w:firstRow="0" w:lastRow="0" w:firstColumn="0" w:lastColumn="0" w:oddVBand="0" w:evenVBand="0" w:oddHBand="1" w:evenHBand="0" w:firstRowFirstColumn="0" w:firstRowLastColumn="0" w:lastRowFirstColumn="0" w:lastRowLastColumn="0"/>
              <w:rPr>
                <w:lang w:eastAsia="fr-FR"/>
              </w:rPr>
            </w:pPr>
            <w:r w:rsidRPr="00733CBB">
              <w:rPr>
                <w:lang w:eastAsia="fr-FR"/>
              </w:rPr>
              <w:t>Script système</w:t>
            </w:r>
          </w:p>
        </w:tc>
      </w:tr>
      <w:tr w:rsidR="0041798B" w:rsidRPr="00733CBB" w14:paraId="59ED3EC7" w14:textId="77777777" w:rsidTr="00E40FCD">
        <w:trPr>
          <w:trHeight w:val="291"/>
        </w:trPr>
        <w:tc>
          <w:tcPr>
            <w:cnfStyle w:val="001000000000" w:firstRow="0" w:lastRow="0" w:firstColumn="1" w:lastColumn="0" w:oddVBand="0" w:evenVBand="0" w:oddHBand="0" w:evenHBand="0" w:firstRowFirstColumn="0" w:firstRowLastColumn="0" w:lastRowFirstColumn="0" w:lastRowLastColumn="0"/>
            <w:tcW w:w="4531" w:type="dxa"/>
          </w:tcPr>
          <w:p w14:paraId="7506A98A" w14:textId="77777777" w:rsidR="0041798B" w:rsidRPr="00733CBB" w:rsidRDefault="0041798B" w:rsidP="00DB2477">
            <w:pPr>
              <w:spacing w:after="160"/>
              <w:jc w:val="left"/>
              <w:rPr>
                <w:b w:val="0"/>
                <w:bCs w:val="0"/>
                <w:lang w:eastAsia="fr-FR"/>
              </w:rPr>
            </w:pPr>
            <w:r w:rsidRPr="00733CBB">
              <w:rPr>
                <w:b w:val="0"/>
                <w:bCs w:val="0"/>
                <w:lang w:eastAsia="fr-FR"/>
              </w:rPr>
              <w:t>Ports d’accès au serveur</w:t>
            </w:r>
          </w:p>
        </w:tc>
        <w:tc>
          <w:tcPr>
            <w:tcW w:w="5205" w:type="dxa"/>
          </w:tcPr>
          <w:p w14:paraId="1BA311C4" w14:textId="77777777" w:rsidR="0041798B" w:rsidRPr="00733CBB" w:rsidRDefault="0041798B" w:rsidP="00DB2477">
            <w:pPr>
              <w:spacing w:after="160"/>
              <w:jc w:val="left"/>
              <w:cnfStyle w:val="000000000000" w:firstRow="0" w:lastRow="0" w:firstColumn="0" w:lastColumn="0" w:oddVBand="0" w:evenVBand="0" w:oddHBand="0" w:evenHBand="0" w:firstRowFirstColumn="0" w:firstRowLastColumn="0" w:lastRowFirstColumn="0" w:lastRowLastColumn="0"/>
              <w:rPr>
                <w:lang w:eastAsia="fr-FR"/>
              </w:rPr>
            </w:pPr>
            <w:r w:rsidRPr="00733CBB">
              <w:rPr>
                <w:lang w:eastAsia="fr-FR"/>
              </w:rPr>
              <w:t>80 ; 443 ; 22 (HTTP; HTTPS ; SSH)</w:t>
            </w:r>
          </w:p>
        </w:tc>
      </w:tr>
    </w:tbl>
    <w:p w14:paraId="7D8E496E" w14:textId="77777777" w:rsidR="0041798B" w:rsidRPr="00733CBB" w:rsidRDefault="0041798B" w:rsidP="00D92E97">
      <w:pPr>
        <w:pStyle w:val="Titre1"/>
      </w:pPr>
      <w:bookmarkStart w:id="178" w:name="_Toc437848299"/>
      <w:bookmarkStart w:id="179" w:name="_Toc488921034"/>
      <w:bookmarkStart w:id="180" w:name="_Toc157681480"/>
      <w:bookmarkStart w:id="181" w:name="_Toc169192601"/>
      <w:bookmarkStart w:id="182" w:name="_Toc169603612"/>
      <w:bookmarkStart w:id="183" w:name="_Toc185672557"/>
      <w:r w:rsidRPr="00733CBB">
        <w:lastRenderedPageBreak/>
        <w:t>U</w:t>
      </w:r>
      <w:bookmarkEnd w:id="178"/>
      <w:r w:rsidRPr="00733CBB">
        <w:t>sine logicielle</w:t>
      </w:r>
      <w:bookmarkEnd w:id="179"/>
      <w:bookmarkEnd w:id="180"/>
      <w:bookmarkEnd w:id="181"/>
      <w:bookmarkEnd w:id="182"/>
      <w:bookmarkEnd w:id="183"/>
    </w:p>
    <w:p w14:paraId="56A40BCD" w14:textId="77777777" w:rsidR="0041798B" w:rsidRPr="00733CBB" w:rsidRDefault="0041798B" w:rsidP="0041798B">
      <w:pPr>
        <w:ind w:firstLine="708"/>
      </w:pPr>
      <w:r w:rsidRPr="00733CBB">
        <w:t>Pour que cette application soit robuste et facilement maintenable dans la durée, elle doit s’appuyer sur un socle d'outils et de bonne qualité.</w:t>
      </w:r>
    </w:p>
    <w:p w14:paraId="6E65A7A3" w14:textId="77777777" w:rsidR="0041798B" w:rsidRPr="00733CBB" w:rsidRDefault="0041798B" w:rsidP="0041798B">
      <w:pPr>
        <w:ind w:firstLine="708"/>
      </w:pPr>
      <w:r w:rsidRPr="00733CBB">
        <w:t>Elle doit aussi être produite via une usine logicielle, qui est composée d’un ensemble d’outils préconfigurés, de conventions et de modèles de projets qui structurent le développement.</w:t>
      </w:r>
    </w:p>
    <w:p w14:paraId="4CDD1532" w14:textId="77777777" w:rsidR="0041798B" w:rsidRPr="00733CBB" w:rsidRDefault="0041798B" w:rsidP="0041798B">
      <w:pPr>
        <w:ind w:firstLine="708"/>
      </w:pPr>
      <w:r w:rsidRPr="00733CBB">
        <w:t>Cette usine a pour objectif d’automatiser au maximum la production et la maintenance de l’application afin d’améliorer sa qualité.</w:t>
      </w:r>
    </w:p>
    <w:p w14:paraId="5882F81A" w14:textId="77777777" w:rsidR="0041798B" w:rsidRPr="00733CBB" w:rsidRDefault="0041798B" w:rsidP="0041798B">
      <w:pPr>
        <w:ind w:firstLine="708"/>
      </w:pPr>
      <w:r w:rsidRPr="00733CBB">
        <w:t>Le schéma ci-dessous décrit l’ensemble des scénarios de construction de l’application depuis le développement jusqu’au déploiement chez le client et le suivi à travers les feedback clients.</w:t>
      </w:r>
    </w:p>
    <w:p w14:paraId="3374EE97" w14:textId="77777777" w:rsidR="0041798B" w:rsidRPr="00733CBB" w:rsidRDefault="0041798B" w:rsidP="0041798B"/>
    <w:p w14:paraId="27F1D4F9" w14:textId="77777777" w:rsidR="0041798B" w:rsidRDefault="0041798B" w:rsidP="0041798B">
      <w:pPr>
        <w:keepNext/>
        <w:jc w:val="center"/>
      </w:pPr>
      <w:r w:rsidRPr="00733CBB">
        <w:rPr>
          <w:noProof/>
          <w:lang w:eastAsia="fr-FR"/>
        </w:rPr>
        <w:drawing>
          <wp:inline distT="0" distB="0" distL="0" distR="0" wp14:anchorId="045670A0" wp14:editId="032B4B2C">
            <wp:extent cx="6318657" cy="3021178"/>
            <wp:effectExtent l="0" t="0" r="635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51983" cy="3037113"/>
                    </a:xfrm>
                    <a:prstGeom prst="rect">
                      <a:avLst/>
                    </a:prstGeom>
                    <a:noFill/>
                    <a:ln>
                      <a:noFill/>
                    </a:ln>
                  </pic:spPr>
                </pic:pic>
              </a:graphicData>
            </a:graphic>
          </wp:inline>
        </w:drawing>
      </w:r>
    </w:p>
    <w:p w14:paraId="03841E31" w14:textId="77777777" w:rsidR="0041798B" w:rsidRPr="00733CBB" w:rsidRDefault="0041798B" w:rsidP="0041798B">
      <w:pPr>
        <w:pStyle w:val="Lgende"/>
        <w:rPr>
          <w:sz w:val="24"/>
          <w:szCs w:val="24"/>
        </w:rPr>
      </w:pPr>
      <w:bookmarkStart w:id="184" w:name="_Toc169614896"/>
      <w:bookmarkStart w:id="185" w:name="_Toc185672579"/>
      <w:r w:rsidRPr="00733CBB">
        <w:rPr>
          <w:sz w:val="24"/>
          <w:szCs w:val="24"/>
        </w:rPr>
        <w:t xml:space="preserve">Figure </w:t>
      </w:r>
      <w:r w:rsidRPr="00733CBB">
        <w:rPr>
          <w:sz w:val="24"/>
          <w:szCs w:val="24"/>
        </w:rPr>
        <w:fldChar w:fldCharType="begin"/>
      </w:r>
      <w:r w:rsidRPr="00733CBB">
        <w:rPr>
          <w:sz w:val="24"/>
          <w:szCs w:val="24"/>
        </w:rPr>
        <w:instrText xml:space="preserve"> SEQ Figure \* ARABIC </w:instrText>
      </w:r>
      <w:r w:rsidRPr="00733CBB">
        <w:rPr>
          <w:sz w:val="24"/>
          <w:szCs w:val="24"/>
        </w:rPr>
        <w:fldChar w:fldCharType="separate"/>
      </w:r>
      <w:r w:rsidR="00DB2477">
        <w:rPr>
          <w:noProof/>
          <w:sz w:val="24"/>
          <w:szCs w:val="24"/>
        </w:rPr>
        <w:t>6</w:t>
      </w:r>
      <w:r w:rsidRPr="00733CBB">
        <w:rPr>
          <w:sz w:val="24"/>
          <w:szCs w:val="24"/>
        </w:rPr>
        <w:fldChar w:fldCharType="end"/>
      </w:r>
      <w:r w:rsidRPr="00733CBB">
        <w:rPr>
          <w:sz w:val="24"/>
          <w:szCs w:val="24"/>
        </w:rPr>
        <w:t xml:space="preserve"> Usine logiciel</w:t>
      </w:r>
      <w:bookmarkEnd w:id="184"/>
      <w:bookmarkEnd w:id="185"/>
    </w:p>
    <w:p w14:paraId="7E86E715" w14:textId="77777777" w:rsidR="0041798B" w:rsidRPr="00733CBB" w:rsidRDefault="0041798B" w:rsidP="0041798B">
      <w:pPr>
        <w:spacing w:after="120" w:line="240" w:lineRule="auto"/>
        <w:rPr>
          <w:bCs/>
        </w:rPr>
      </w:pPr>
      <w:r w:rsidRPr="00733CBB">
        <w:rPr>
          <w:bCs/>
        </w:rPr>
        <w:t xml:space="preserve">Les outils de </w:t>
      </w:r>
      <w:r w:rsidR="00384212" w:rsidRPr="00733CBB">
        <w:rPr>
          <w:bCs/>
        </w:rPr>
        <w:t>qu’altimétrie</w:t>
      </w:r>
      <w:r w:rsidRPr="00733CBB">
        <w:rPr>
          <w:bCs/>
        </w:rPr>
        <w:t xml:space="preserve"> et de test d’intégration utilisé dans ce projet sont les suivants :</w:t>
      </w:r>
    </w:p>
    <w:p w14:paraId="185C140E" w14:textId="77777777" w:rsidR="0041798B" w:rsidRPr="00733CBB" w:rsidRDefault="0041798B" w:rsidP="0041798B">
      <w:pPr>
        <w:numPr>
          <w:ilvl w:val="0"/>
          <w:numId w:val="44"/>
        </w:numPr>
        <w:spacing w:before="120"/>
        <w:rPr>
          <w:lang w:eastAsia="fr-FR"/>
        </w:rPr>
      </w:pPr>
      <w:r w:rsidRPr="00733CBB">
        <w:rPr>
          <w:b/>
          <w:lang w:eastAsia="fr-FR"/>
        </w:rPr>
        <w:t>Test unitaires et d'intégration (Django)</w:t>
      </w:r>
      <w:r w:rsidRPr="00733CBB">
        <w:rPr>
          <w:lang w:eastAsia="fr-FR"/>
        </w:rPr>
        <w:t xml:space="preserve"> :</w:t>
      </w:r>
    </w:p>
    <w:p w14:paraId="1F7A27A4" w14:textId="77777777" w:rsidR="0041798B" w:rsidRPr="00733CBB" w:rsidRDefault="0041798B" w:rsidP="0041798B">
      <w:pPr>
        <w:numPr>
          <w:ilvl w:val="1"/>
          <w:numId w:val="8"/>
        </w:numPr>
        <w:spacing w:before="120"/>
        <w:rPr>
          <w:lang w:eastAsia="fr-FR"/>
        </w:rPr>
      </w:pPr>
      <w:proofErr w:type="spellStart"/>
      <w:r w:rsidRPr="00733CBB">
        <w:rPr>
          <w:rFonts w:eastAsia="Times New Roman"/>
          <w:b/>
          <w:bCs/>
          <w:lang w:eastAsia="fr-FR"/>
        </w:rPr>
        <w:t>Pytest</w:t>
      </w:r>
      <w:proofErr w:type="spellEnd"/>
      <w:r w:rsidRPr="00733CBB">
        <w:rPr>
          <w:rFonts w:eastAsia="Times New Roman"/>
          <w:b/>
          <w:bCs/>
          <w:lang w:eastAsia="fr-FR"/>
        </w:rPr>
        <w:t>:</w:t>
      </w:r>
      <w:r w:rsidRPr="00733CBB">
        <w:rPr>
          <w:rFonts w:eastAsia="Times New Roman"/>
          <w:lang w:eastAsia="fr-FR"/>
        </w:rPr>
        <w:t xml:space="preserve"> Framework de test populaire et flexible pour Python, idéal pour les tests unitaires et d'intégration dans Django.</w:t>
      </w:r>
    </w:p>
    <w:p w14:paraId="2C4F8E27" w14:textId="77777777" w:rsidR="0041798B" w:rsidRPr="00733CBB" w:rsidRDefault="0041798B" w:rsidP="0041798B">
      <w:pPr>
        <w:numPr>
          <w:ilvl w:val="1"/>
          <w:numId w:val="8"/>
        </w:numPr>
        <w:spacing w:before="120"/>
        <w:rPr>
          <w:lang w:eastAsia="fr-FR"/>
        </w:rPr>
      </w:pPr>
      <w:r w:rsidRPr="00733CBB">
        <w:rPr>
          <w:rFonts w:eastAsia="Times New Roman"/>
          <w:b/>
          <w:bCs/>
          <w:lang w:eastAsia="fr-FR"/>
        </w:rPr>
        <w:t xml:space="preserve">Django </w:t>
      </w:r>
      <w:proofErr w:type="spellStart"/>
      <w:r w:rsidRPr="00733CBB">
        <w:rPr>
          <w:rFonts w:eastAsia="Times New Roman"/>
          <w:b/>
          <w:bCs/>
          <w:lang w:eastAsia="fr-FR"/>
        </w:rPr>
        <w:t>TestCase</w:t>
      </w:r>
      <w:proofErr w:type="spellEnd"/>
      <w:r w:rsidRPr="00733CBB">
        <w:rPr>
          <w:rFonts w:eastAsia="Times New Roman"/>
          <w:b/>
          <w:bCs/>
          <w:lang w:eastAsia="fr-FR"/>
        </w:rPr>
        <w:t>:</w:t>
      </w:r>
      <w:r w:rsidRPr="00733CBB">
        <w:rPr>
          <w:rFonts w:eastAsia="Times New Roman"/>
          <w:lang w:eastAsia="fr-FR"/>
        </w:rPr>
        <w:t xml:space="preserve"> Classe de base fournie par Django pour écrire des tests unitaires et d'intégration spécifiques à Django.</w:t>
      </w:r>
    </w:p>
    <w:p w14:paraId="030D4444" w14:textId="77777777" w:rsidR="000C59C5" w:rsidRPr="00CA1FC5" w:rsidRDefault="0041798B" w:rsidP="000C59C5">
      <w:pPr>
        <w:numPr>
          <w:ilvl w:val="0"/>
          <w:numId w:val="8"/>
        </w:numPr>
        <w:spacing w:before="60"/>
        <w:jc w:val="left"/>
        <w:rPr>
          <w:ins w:id="186" w:author="Ange NGUEWOU" w:date="2024-12-23T12:35:00Z"/>
          <w:rFonts w:eastAsia="Times New Roman"/>
          <w:b/>
          <w:lang w:eastAsia="fr-FR"/>
          <w:rPrChange w:id="187" w:author="Ange NGUEWOU" w:date="2024-12-23T12:35:00Z">
            <w:rPr>
              <w:ins w:id="188" w:author="Ange NGUEWOU" w:date="2024-12-23T12:35:00Z"/>
            </w:rPr>
          </w:rPrChange>
        </w:rPr>
      </w:pPr>
      <w:r w:rsidRPr="00733CBB">
        <w:rPr>
          <w:rFonts w:eastAsia="Times New Roman"/>
          <w:b/>
          <w:lang w:eastAsia="fr-FR"/>
        </w:rPr>
        <w:t>Test un</w:t>
      </w:r>
      <w:r w:rsidR="00D92E97">
        <w:rPr>
          <w:rFonts w:eastAsia="Times New Roman"/>
          <w:b/>
          <w:lang w:eastAsia="fr-FR"/>
        </w:rPr>
        <w:t>itaires et d'intégration (</w:t>
      </w:r>
      <w:proofErr w:type="spellStart"/>
      <w:r w:rsidR="00D92E97">
        <w:rPr>
          <w:rFonts w:eastAsia="Times New Roman"/>
          <w:b/>
          <w:lang w:eastAsia="fr-FR"/>
        </w:rPr>
        <w:t>ReactT</w:t>
      </w:r>
      <w:r w:rsidRPr="00733CBB">
        <w:rPr>
          <w:rFonts w:eastAsia="Times New Roman"/>
          <w:b/>
          <w:lang w:eastAsia="fr-FR"/>
        </w:rPr>
        <w:t>S</w:t>
      </w:r>
      <w:proofErr w:type="spellEnd"/>
      <w:r w:rsidRPr="00733CBB">
        <w:rPr>
          <w:rFonts w:eastAsia="Times New Roman"/>
          <w:b/>
          <w:lang w:eastAsia="fr-FR"/>
        </w:rPr>
        <w:t xml:space="preserve">) </w:t>
      </w:r>
      <w:proofErr w:type="gramStart"/>
      <w:r w:rsidRPr="00733CBB">
        <w:rPr>
          <w:rFonts w:eastAsia="Times New Roman"/>
          <w:b/>
          <w:lang w:eastAsia="fr-FR"/>
        </w:rPr>
        <w:t xml:space="preserve">: </w:t>
      </w:r>
      <w:r w:rsidR="00D92E97">
        <w:rPr>
          <w:rFonts w:eastAsia="Times New Roman"/>
          <w:b/>
          <w:lang w:eastAsia="fr-FR"/>
        </w:rPr>
        <w:t xml:space="preserve"> </w:t>
      </w:r>
      <w:proofErr w:type="spellStart"/>
      <w:r w:rsidRPr="00D92E97">
        <w:rPr>
          <w:b/>
        </w:rPr>
        <w:t>Cypress</w:t>
      </w:r>
      <w:proofErr w:type="spellEnd"/>
      <w:proofErr w:type="gramEnd"/>
      <w:r w:rsidRPr="00733CBB">
        <w:t xml:space="preserve"> est un outil de test de bout en bout (end-to-end ou E2E) de nouvelle génération conçu spécifiquement pour les applications web </w:t>
      </w:r>
      <w:r w:rsidRPr="00733CBB">
        <w:lastRenderedPageBreak/>
        <w:t xml:space="preserve">modernes. Il est de plus en plus populaire auprès des développeurs et des équipes d'assurance qualité (QA) car il offre de nombreux </w:t>
      </w:r>
      <w:commentRangeStart w:id="189"/>
      <w:r w:rsidRPr="00733CBB">
        <w:t>avantages</w:t>
      </w:r>
      <w:commentRangeEnd w:id="189"/>
      <w:r w:rsidR="00CA1FC5">
        <w:rPr>
          <w:rStyle w:val="Marquedecommentaire"/>
        </w:rPr>
        <w:commentReference w:id="189"/>
      </w:r>
      <w:r w:rsidRPr="00733CBB">
        <w:t>.</w:t>
      </w:r>
    </w:p>
    <w:p w14:paraId="2F008CDE" w14:textId="77777777" w:rsidR="00CA1FC5" w:rsidRDefault="00CA1FC5">
      <w:pPr>
        <w:spacing w:before="60"/>
        <w:jc w:val="left"/>
        <w:rPr>
          <w:ins w:id="190" w:author="Ange NGUEWOU" w:date="2024-12-23T12:35:00Z"/>
          <w:rFonts w:eastAsia="Times New Roman"/>
          <w:lang w:eastAsia="fr-FR"/>
        </w:rPr>
        <w:pPrChange w:id="191" w:author="Ange NGUEWOU" w:date="2024-12-23T12:35:00Z">
          <w:pPr>
            <w:numPr>
              <w:numId w:val="8"/>
            </w:numPr>
            <w:spacing w:before="60"/>
            <w:ind w:left="720" w:hanging="360"/>
            <w:jc w:val="left"/>
          </w:pPr>
        </w:pPrChange>
      </w:pPr>
    </w:p>
    <w:p w14:paraId="4328E1EA" w14:textId="77777777" w:rsidR="00CA1FC5" w:rsidRPr="00D92E97" w:rsidRDefault="00CA1FC5">
      <w:pPr>
        <w:spacing w:before="60"/>
        <w:jc w:val="left"/>
        <w:rPr>
          <w:rFonts w:eastAsia="Times New Roman"/>
          <w:b/>
          <w:lang w:eastAsia="fr-FR"/>
        </w:rPr>
        <w:pPrChange w:id="192" w:author="Ange NGUEWOU" w:date="2024-12-23T12:35:00Z">
          <w:pPr>
            <w:numPr>
              <w:numId w:val="8"/>
            </w:numPr>
            <w:spacing w:before="60"/>
            <w:ind w:left="720" w:hanging="360"/>
            <w:jc w:val="left"/>
          </w:pPr>
        </w:pPrChange>
      </w:pPr>
    </w:p>
    <w:sectPr w:rsidR="00CA1FC5" w:rsidRPr="00D92E97" w:rsidSect="00A038C8">
      <w:pgSz w:w="11906" w:h="16838" w:code="9"/>
      <w:pgMar w:top="1985" w:right="851" w:bottom="680" w:left="964" w:header="397" w:footer="397" w:gutter="0"/>
      <w:cols w:space="708"/>
      <w:formProt w:val="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Ange NGUEWOU" w:date="2024-12-23T12:12:00Z" w:initials="AN">
    <w:p w14:paraId="626A187E" w14:textId="77777777" w:rsidR="000122D7" w:rsidRDefault="000122D7">
      <w:pPr>
        <w:pStyle w:val="Commentaire"/>
      </w:pPr>
      <w:r>
        <w:rPr>
          <w:rStyle w:val="Marquedecommentaire"/>
        </w:rPr>
        <w:annotationRef/>
      </w:r>
      <w:r>
        <w:t xml:space="preserve">Absence </w:t>
      </w:r>
      <w:proofErr w:type="gramStart"/>
      <w:r>
        <w:t>de ISO</w:t>
      </w:r>
      <w:proofErr w:type="gramEnd"/>
      <w:r>
        <w:t xml:space="preserve"> 9001</w:t>
      </w:r>
    </w:p>
    <w:p w14:paraId="1B3A842D" w14:textId="77777777" w:rsidR="000122D7" w:rsidRDefault="000122D7">
      <w:pPr>
        <w:pStyle w:val="Commentaire"/>
      </w:pPr>
    </w:p>
  </w:comment>
  <w:comment w:id="189" w:author="Ange NGUEWOU" w:date="2024-12-23T12:35:00Z" w:initials="AN">
    <w:p w14:paraId="2EED6321" w14:textId="77777777" w:rsidR="000122D7" w:rsidRDefault="000122D7">
      <w:pPr>
        <w:pStyle w:val="Commentaire"/>
      </w:pPr>
      <w:r>
        <w:rPr>
          <w:rStyle w:val="Marquedecommentaire"/>
        </w:rPr>
        <w:annotationRef/>
      </w:r>
      <w:r>
        <w:t>Absence d’une conclusion</w:t>
      </w:r>
    </w:p>
    <w:p w14:paraId="6400A5FA" w14:textId="77777777" w:rsidR="000122D7" w:rsidRDefault="000122D7">
      <w:pPr>
        <w:pStyle w:val="Commentaire"/>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3A842D" w15:done="0"/>
  <w15:commentEx w15:paraId="6400A5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3A842D" w16cid:durableId="1B3A842D"/>
  <w16cid:commentId w16cid:paraId="6400A5FA" w16cid:durableId="6400A5F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825F30" w14:textId="77777777" w:rsidR="009A6843" w:rsidRDefault="009A6843" w:rsidP="001325D6">
      <w:pPr>
        <w:spacing w:line="240" w:lineRule="auto"/>
      </w:pPr>
      <w:r>
        <w:separator/>
      </w:r>
    </w:p>
  </w:endnote>
  <w:endnote w:type="continuationSeparator" w:id="0">
    <w:p w14:paraId="6A16B03F" w14:textId="77777777" w:rsidR="009A6843" w:rsidRDefault="009A6843" w:rsidP="001325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tima">
    <w:altName w:val="Calibri"/>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46A9" w14:textId="77777777" w:rsidR="000122D7" w:rsidRPr="002A55BD" w:rsidRDefault="000122D7" w:rsidP="00410350">
    <w:pPr>
      <w:pStyle w:val="Pieddepage"/>
      <w:jc w:val="both"/>
      <w:rPr>
        <w:b/>
      </w:rPr>
    </w:pPr>
    <w:r>
      <w:tab/>
    </w:r>
    <w:r w:rsidRPr="002A55BD">
      <w:rPr>
        <w:b/>
        <w:sz w:val="18"/>
        <w:szCs w:val="20"/>
      </w:rPr>
      <w:t>©2024 AFREETECH CAMEROON</w:t>
    </w:r>
    <w:r w:rsidRPr="002A55BD">
      <w:rPr>
        <w:b/>
      </w:rPr>
      <w:tab/>
    </w:r>
    <w:sdt>
      <w:sdtPr>
        <w:rPr>
          <w:b/>
        </w:rPr>
        <w:id w:val="1844045314"/>
        <w:docPartObj>
          <w:docPartGallery w:val="Page Numbers (Bottom of Page)"/>
          <w:docPartUnique/>
        </w:docPartObj>
      </w:sdtPr>
      <w:sdtContent>
        <w:r w:rsidRPr="002A55BD">
          <w:rPr>
            <w:b/>
          </w:rPr>
          <w:fldChar w:fldCharType="begin"/>
        </w:r>
        <w:r w:rsidRPr="002A55BD">
          <w:rPr>
            <w:b/>
          </w:rPr>
          <w:instrText>PAGE   \* MERGEFORMAT</w:instrText>
        </w:r>
        <w:r w:rsidRPr="002A55BD">
          <w:rPr>
            <w:b/>
          </w:rPr>
          <w:fldChar w:fldCharType="separate"/>
        </w:r>
        <w:r w:rsidR="00BC4DA0">
          <w:rPr>
            <w:b/>
            <w:noProof/>
          </w:rPr>
          <w:t>21</w:t>
        </w:r>
        <w:r w:rsidRPr="002A55BD">
          <w:rPr>
            <w:b/>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CAAA66" w14:textId="77777777" w:rsidR="009A6843" w:rsidRDefault="009A6843" w:rsidP="001325D6">
      <w:pPr>
        <w:spacing w:line="240" w:lineRule="auto"/>
      </w:pPr>
      <w:r>
        <w:separator/>
      </w:r>
    </w:p>
  </w:footnote>
  <w:footnote w:type="continuationSeparator" w:id="0">
    <w:p w14:paraId="2C0D5C50" w14:textId="77777777" w:rsidR="009A6843" w:rsidRDefault="009A6843" w:rsidP="001325D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561A3C" w14:textId="6920C6EB" w:rsidR="000122D7" w:rsidRDefault="00C42DAB">
    <w:pPr>
      <w:pStyle w:val="En-tte"/>
    </w:pPr>
    <w:ins w:id="23" w:author="Freidy BEFOLO" w:date="2025-05-05T12:53:00Z">
      <w:r>
        <w:rPr>
          <w:noProof/>
          <w:lang w:eastAsia="fr-FR"/>
        </w:rPr>
        <w:drawing>
          <wp:anchor distT="0" distB="0" distL="114300" distR="114300" simplePos="0" relativeHeight="251665408" behindDoc="0" locked="0" layoutInCell="1" allowOverlap="1" wp14:anchorId="283BE37B" wp14:editId="13F105F6">
            <wp:simplePos x="0" y="0"/>
            <wp:positionH relativeFrom="column">
              <wp:posOffset>-415290</wp:posOffset>
            </wp:positionH>
            <wp:positionV relativeFrom="paragraph">
              <wp:posOffset>70485</wp:posOffset>
            </wp:positionV>
            <wp:extent cx="1038225" cy="438785"/>
            <wp:effectExtent l="0" t="0" r="9525" b="0"/>
            <wp:wrapNone/>
            <wp:docPr id="5005" name="Image 5005" descr="logo-blc"/>
            <wp:cNvGraphicFramePr/>
            <a:graphic xmlns:a="http://schemas.openxmlformats.org/drawingml/2006/main">
              <a:graphicData uri="http://schemas.openxmlformats.org/drawingml/2006/picture">
                <pic:pic xmlns:pic="http://schemas.openxmlformats.org/drawingml/2006/picture">
                  <pic:nvPicPr>
                    <pic:cNvPr id="5005" name="Image 5005" descr="logo-blc"/>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38225" cy="438785"/>
                    </a:xfrm>
                    <a:prstGeom prst="rect">
                      <a:avLst/>
                    </a:prstGeom>
                    <a:noFill/>
                    <a:ln>
                      <a:noFill/>
                    </a:ln>
                  </pic:spPr>
                </pic:pic>
              </a:graphicData>
            </a:graphic>
          </wp:anchor>
        </w:drawing>
      </w:r>
      <w:r>
        <w:rPr>
          <w:noProof/>
          <w:lang w:eastAsia="fr-FR"/>
        </w:rPr>
        <w:drawing>
          <wp:anchor distT="0" distB="0" distL="114300" distR="114300" simplePos="0" relativeHeight="251666432" behindDoc="0" locked="0" layoutInCell="1" allowOverlap="1" wp14:anchorId="41B98CA8" wp14:editId="529AB3D0">
            <wp:simplePos x="0" y="0"/>
            <wp:positionH relativeFrom="column">
              <wp:posOffset>661035</wp:posOffset>
            </wp:positionH>
            <wp:positionV relativeFrom="paragraph">
              <wp:posOffset>191135</wp:posOffset>
            </wp:positionV>
            <wp:extent cx="592455" cy="250825"/>
            <wp:effectExtent l="0" t="0" r="0" b="0"/>
            <wp:wrapNone/>
            <wp:docPr id="4996" name="Image 17"/>
            <wp:cNvGraphicFramePr/>
            <a:graphic xmlns:a="http://schemas.openxmlformats.org/drawingml/2006/main">
              <a:graphicData uri="http://schemas.openxmlformats.org/drawingml/2006/picture">
                <pic:pic xmlns:pic="http://schemas.openxmlformats.org/drawingml/2006/picture">
                  <pic:nvPicPr>
                    <pic:cNvPr id="4996" name="Image 17"/>
                    <pic:cNvPicPr/>
                  </pic:nvPicPr>
                  <pic:blipFill>
                    <a:blip r:embed="rId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92455" cy="250825"/>
                    </a:xfrm>
                    <a:prstGeom prst="rect">
                      <a:avLst/>
                    </a:prstGeom>
                  </pic:spPr>
                </pic:pic>
              </a:graphicData>
            </a:graphic>
          </wp:anchor>
        </w:drawing>
      </w:r>
      <w:r>
        <w:rPr>
          <w:noProof/>
          <w:lang w:eastAsia="fr-FR"/>
        </w:rPr>
        <w:drawing>
          <wp:anchor distT="0" distB="0" distL="114300" distR="114300" simplePos="0" relativeHeight="251667456" behindDoc="0" locked="0" layoutInCell="1" allowOverlap="1" wp14:anchorId="29BC21DD" wp14:editId="746144D6">
            <wp:simplePos x="0" y="0"/>
            <wp:positionH relativeFrom="column">
              <wp:posOffset>1316341</wp:posOffset>
            </wp:positionH>
            <wp:positionV relativeFrom="paragraph">
              <wp:posOffset>73541</wp:posOffset>
            </wp:positionV>
            <wp:extent cx="635635" cy="424180"/>
            <wp:effectExtent l="0" t="0" r="0" b="0"/>
            <wp:wrapNone/>
            <wp:docPr id="5003" name="Picture 12" descr="logo magellium artal group"/>
            <wp:cNvGraphicFramePr/>
            <a:graphic xmlns:a="http://schemas.openxmlformats.org/drawingml/2006/main">
              <a:graphicData uri="http://schemas.openxmlformats.org/drawingml/2006/picture">
                <pic:pic xmlns:pic="http://schemas.openxmlformats.org/drawingml/2006/picture">
                  <pic:nvPicPr>
                    <pic:cNvPr id="5003" name="Picture 12" descr="logo magellium artal group"/>
                    <pic:cNvPicPr/>
                  </pic:nvPicPr>
                  <pic:blipFill>
                    <a:blip r:embed="rId3" cstate="print">
                      <a:duotone>
                        <a:prstClr val="black"/>
                        <a:schemeClr val="accent1">
                          <a:tint val="45000"/>
                          <a:satMod val="400000"/>
                        </a:schemeClr>
                      </a:duotone>
                      <a:extLst>
                        <a:ext uri="{BEBA8EAE-BF5A-486C-A8C5-ECC9F3942E4B}">
                          <a14:imgProps xmlns:a14="http://schemas.microsoft.com/office/drawing/2010/main">
                            <a14:imgLayer r:embed="rId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35635" cy="424180"/>
                    </a:xfrm>
                    <a:prstGeom prst="rect">
                      <a:avLst/>
                    </a:prstGeom>
                    <a:noFill/>
                    <a:extLst/>
                  </pic:spPr>
                </pic:pic>
              </a:graphicData>
            </a:graphic>
          </wp:anchor>
        </w:drawing>
      </w:r>
    </w:ins>
    <w:ins w:id="24" w:author="Freidy BEFOLO" w:date="2025-05-05T12:50:00Z">
      <w:r w:rsidR="00645ADD" w:rsidRPr="004C5982">
        <w:rPr>
          <w:rFonts w:eastAsia="Candara" w:cs="Candara"/>
          <w:noProof/>
          <w:lang w:eastAsia="fr-FR"/>
        </w:rPr>
        <w:drawing>
          <wp:anchor distT="0" distB="0" distL="114300" distR="114300" simplePos="0" relativeHeight="251663360" behindDoc="1" locked="0" layoutInCell="1" allowOverlap="1" wp14:anchorId="6845E0E2" wp14:editId="085F551C">
            <wp:simplePos x="0" y="0"/>
            <wp:positionH relativeFrom="margin">
              <wp:posOffset>5809305</wp:posOffset>
            </wp:positionH>
            <wp:positionV relativeFrom="paragraph">
              <wp:posOffset>-60162</wp:posOffset>
            </wp:positionV>
            <wp:extent cx="756947" cy="776177"/>
            <wp:effectExtent l="0" t="0" r="5080" b="508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d douala.png"/>
                    <pic:cNvPicPr/>
                  </pic:nvPicPr>
                  <pic:blipFill>
                    <a:blip r:embed="rId5">
                      <a:extLst>
                        <a:ext uri="{28A0092B-C50C-407E-A947-70E740481C1C}">
                          <a14:useLocalDpi xmlns:a14="http://schemas.microsoft.com/office/drawing/2010/main" val="0"/>
                        </a:ext>
                      </a:extLst>
                    </a:blip>
                    <a:stretch>
                      <a:fillRect/>
                    </a:stretch>
                  </pic:blipFill>
                  <pic:spPr>
                    <a:xfrm>
                      <a:off x="0" y="0"/>
                      <a:ext cx="756947" cy="776177"/>
                    </a:xfrm>
                    <a:prstGeom prst="rect">
                      <a:avLst/>
                    </a:prstGeom>
                  </pic:spPr>
                </pic:pic>
              </a:graphicData>
            </a:graphic>
            <wp14:sizeRelH relativeFrom="margin">
              <wp14:pctWidth>0</wp14:pctWidth>
            </wp14:sizeRelH>
            <wp14:sizeRelV relativeFrom="margin">
              <wp14:pctHeight>0</wp14:pctHeight>
            </wp14:sizeRelV>
          </wp:anchor>
        </w:drawing>
      </w:r>
    </w:ins>
    <w:del w:id="25" w:author="Freidy BEFOLO" w:date="2025-05-05T12:50:00Z">
      <w:r w:rsidR="000122D7" w:rsidDel="00645ADD">
        <w:rPr>
          <w:noProof/>
          <w:lang w:eastAsia="fr-FR"/>
        </w:rPr>
        <w:drawing>
          <wp:anchor distT="0" distB="0" distL="114300" distR="114300" simplePos="0" relativeHeight="251661312" behindDoc="0" locked="0" layoutInCell="1" allowOverlap="1" wp14:anchorId="44B516E1" wp14:editId="5C39A44D">
            <wp:simplePos x="0" y="0"/>
            <wp:positionH relativeFrom="margin">
              <wp:posOffset>5815956</wp:posOffset>
            </wp:positionH>
            <wp:positionV relativeFrom="paragraph">
              <wp:posOffset>7212</wp:posOffset>
            </wp:positionV>
            <wp:extent cx="668181" cy="624164"/>
            <wp:effectExtent l="0" t="0" r="0" b="5080"/>
            <wp:wrapNone/>
            <wp:docPr id="3" name="Image 7" descr="C:\Users\franklin.hsimo\Desktop\logo_cuy.png"/>
            <wp:cNvGraphicFramePr/>
            <a:graphic xmlns:a="http://schemas.openxmlformats.org/drawingml/2006/main">
              <a:graphicData uri="http://schemas.openxmlformats.org/drawingml/2006/picture">
                <pic:pic xmlns:pic="http://schemas.openxmlformats.org/drawingml/2006/picture">
                  <pic:nvPicPr>
                    <pic:cNvPr id="8" name="Image 7" descr="C:\Users\franklin.hsimo\Desktop\logo_cuy.png"/>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1686" cy="636779"/>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0122D7">
      <w:rPr>
        <w:noProof/>
        <w:lang w:eastAsia="fr-FR"/>
      </w:rPr>
      <w:drawing>
        <wp:anchor distT="0" distB="0" distL="114300" distR="114300" simplePos="0" relativeHeight="251659264" behindDoc="1" locked="0" layoutInCell="1" allowOverlap="1" wp14:anchorId="71C67505" wp14:editId="65844669">
          <wp:simplePos x="0" y="0"/>
          <wp:positionH relativeFrom="column">
            <wp:posOffset>-1191260</wp:posOffset>
          </wp:positionH>
          <wp:positionV relativeFrom="paragraph">
            <wp:posOffset>719455</wp:posOffset>
          </wp:positionV>
          <wp:extent cx="8141970" cy="121920"/>
          <wp:effectExtent l="0" t="0" r="0" b="0"/>
          <wp:wrapNone/>
          <wp:docPr id="9" name="Image 9" descr="Letterhe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tterhead2"/>
                  <pic:cNvPicPr>
                    <a:picLocks noChangeAspect="1" noChangeArrowheads="1"/>
                  </pic:cNvPicPr>
                </pic:nvPicPr>
                <pic:blipFill>
                  <a:blip r:embed="rId7">
                    <a:extLst>
                      <a:ext uri="{28A0092B-C50C-407E-A947-70E740481C1C}">
                        <a14:useLocalDpi xmlns:a14="http://schemas.microsoft.com/office/drawing/2010/main" val="0"/>
                      </a:ext>
                    </a:extLst>
                  </a:blip>
                  <a:srcRect t="64462" b="14014"/>
                  <a:stretch>
                    <a:fillRect/>
                  </a:stretch>
                </pic:blipFill>
                <pic:spPr bwMode="auto">
                  <a:xfrm>
                    <a:off x="0" y="0"/>
                    <a:ext cx="8141970" cy="121920"/>
                  </a:xfrm>
                  <a:prstGeom prst="rect">
                    <a:avLst/>
                  </a:prstGeom>
                  <a:noFill/>
                </pic:spPr>
              </pic:pic>
            </a:graphicData>
          </a:graphic>
          <wp14:sizeRelH relativeFrom="page">
            <wp14:pctWidth>0</wp14:pctWidth>
          </wp14:sizeRelH>
          <wp14:sizeRelV relativeFrom="page">
            <wp14:pctHeight>0</wp14:pctHeight>
          </wp14:sizeRelV>
        </wp:anchor>
      </w:drawing>
    </w:r>
    <w:r w:rsidR="000122D7" w:rsidRPr="002A55BD">
      <w:rPr>
        <w:noProof/>
        <w:lang w:eastAsia="fr-FR"/>
      </w:rPr>
      <mc:AlternateContent>
        <mc:Choice Requires="wps">
          <w:drawing>
            <wp:anchor distT="0" distB="0" distL="114300" distR="114300" simplePos="0" relativeHeight="251658240" behindDoc="0" locked="0" layoutInCell="1" allowOverlap="1" wp14:anchorId="1E8E2541" wp14:editId="0D152BA5">
              <wp:simplePos x="0" y="0"/>
              <wp:positionH relativeFrom="page">
                <wp:posOffset>2396531</wp:posOffset>
              </wp:positionH>
              <wp:positionV relativeFrom="paragraph">
                <wp:posOffset>441241</wp:posOffset>
              </wp:positionV>
              <wp:extent cx="2903220" cy="278130"/>
              <wp:effectExtent l="0" t="0" r="0" b="7620"/>
              <wp:wrapNone/>
              <wp:docPr id="8" name="Zone de texte 8"/>
              <wp:cNvGraphicFramePr/>
              <a:graphic xmlns:a="http://schemas.openxmlformats.org/drawingml/2006/main">
                <a:graphicData uri="http://schemas.microsoft.com/office/word/2010/wordprocessingShape">
                  <wps:wsp>
                    <wps:cNvSpPr txBox="1"/>
                    <wps:spPr>
                      <a:xfrm>
                        <a:off x="0" y="0"/>
                        <a:ext cx="290322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012EF0" w14:textId="4DEC0971" w:rsidR="000122D7" w:rsidRDefault="000122D7" w:rsidP="009F1DCF">
                          <w:pPr>
                            <w:jc w:val="center"/>
                          </w:pPr>
                          <w:del w:id="26" w:author="Freidy BEFOLO" w:date="2025-05-05T12:49:00Z">
                            <w:r w:rsidDel="00645ADD">
                              <w:rPr>
                                <w:b/>
                                <w:sz w:val="22"/>
                              </w:rPr>
                              <w:delText xml:space="preserve">CUY </w:delText>
                            </w:r>
                          </w:del>
                          <w:ins w:id="27" w:author="Freidy BEFOLO" w:date="2025-05-05T12:49:00Z">
                            <w:r w:rsidR="00645ADD">
                              <w:rPr>
                                <w:b/>
                                <w:sz w:val="22"/>
                              </w:rPr>
                              <w:t>CUD – SIG- IDG</w:t>
                            </w:r>
                            <w:r w:rsidR="00645ADD">
                              <w:rPr>
                                <w:b/>
                                <w:sz w:val="22"/>
                              </w:rPr>
                              <w:t xml:space="preserve"> </w:t>
                            </w:r>
                          </w:ins>
                          <w:r>
                            <w:rPr>
                              <w:b/>
                              <w:sz w:val="22"/>
                            </w:rPr>
                            <w:t>- DTA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8E2541" id="_x0000_t202" coordsize="21600,21600" o:spt="202" path="m,l,21600r21600,l21600,xe">
              <v:stroke joinstyle="miter"/>
              <v:path gradientshapeok="t" o:connecttype="rect"/>
            </v:shapetype>
            <v:shape id="Zone de texte 8" o:spid="_x0000_s1030" type="#_x0000_t202" style="position:absolute;left:0;text-align:left;margin-left:188.7pt;margin-top:34.75pt;width:228.6pt;height:21.9pt;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" filled="f" stroked="f" strokeweight=".5pt">
              <v:textbox>
                <w:txbxContent>
                  <w:p w14:paraId="38012EF0" w14:textId="4DEC0971" w:rsidR="000122D7" w:rsidRDefault="000122D7" w:rsidP="009F1DCF">
                    <w:pPr>
                      <w:jc w:val="center"/>
                    </w:pPr>
                    <w:del w:id="28" w:author="Freidy BEFOLO" w:date="2025-05-05T12:49:00Z">
                      <w:r w:rsidDel="00645ADD">
                        <w:rPr>
                          <w:b/>
                          <w:sz w:val="22"/>
                        </w:rPr>
                        <w:delText xml:space="preserve">CUY </w:delText>
                      </w:r>
                    </w:del>
                    <w:ins w:id="29" w:author="Freidy BEFOLO" w:date="2025-05-05T12:49:00Z">
                      <w:r w:rsidR="00645ADD">
                        <w:rPr>
                          <w:b/>
                          <w:sz w:val="22"/>
                        </w:rPr>
                        <w:t>CUD – SIG- IDG</w:t>
                      </w:r>
                      <w:r w:rsidR="00645ADD">
                        <w:rPr>
                          <w:b/>
                          <w:sz w:val="22"/>
                        </w:rPr>
                        <w:t xml:space="preserve"> </w:t>
                      </w:r>
                    </w:ins>
                    <w:r>
                      <w:rPr>
                        <w:b/>
                        <w:sz w:val="22"/>
                      </w:rPr>
                      <w:t>- DTA</w:t>
                    </w:r>
                  </w:p>
                </w:txbxContent>
              </v:textbox>
              <w10:wrap anchorx="page"/>
            </v:shape>
          </w:pict>
        </mc:Fallback>
      </mc:AlternateContent>
    </w:r>
    <w:del w:id="30" w:author="Freidy BEFOLO" w:date="2025-05-05T12:53:00Z">
      <w:r w:rsidR="000122D7" w:rsidRPr="002A55BD" w:rsidDel="00C42DAB">
        <w:rPr>
          <w:noProof/>
          <w:lang w:eastAsia="fr-FR"/>
        </w:rPr>
        <mc:AlternateContent>
          <mc:Choice Requires="wps">
            <w:drawing>
              <wp:anchor distT="0" distB="0" distL="114300" distR="114300" simplePos="0" relativeHeight="251656192" behindDoc="0" locked="0" layoutInCell="1" allowOverlap="1" wp14:anchorId="536A6130" wp14:editId="26EB159F">
                <wp:simplePos x="0" y="0"/>
                <wp:positionH relativeFrom="margin">
                  <wp:align>left</wp:align>
                </wp:positionH>
                <wp:positionV relativeFrom="paragraph">
                  <wp:posOffset>-29845</wp:posOffset>
                </wp:positionV>
                <wp:extent cx="1579245" cy="688340"/>
                <wp:effectExtent l="0" t="0" r="20955" b="16510"/>
                <wp:wrapNone/>
                <wp:docPr id="17" name="Zone de texte 17"/>
                <wp:cNvGraphicFramePr/>
                <a:graphic xmlns:a="http://schemas.openxmlformats.org/drawingml/2006/main">
                  <a:graphicData uri="http://schemas.microsoft.com/office/word/2010/wordprocessingShape">
                    <wps:wsp>
                      <wps:cNvSpPr txBox="1"/>
                      <wps:spPr>
                        <a:xfrm>
                          <a:off x="0" y="0"/>
                          <a:ext cx="1579245" cy="68834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1DE89CE" w14:textId="7707571A" w:rsidR="000122D7" w:rsidRDefault="000122D7">
                            <w:del w:id="31" w:author="Freidy BEFOLO" w:date="2025-05-05T12:53:00Z">
                              <w:r w:rsidDel="00C42DAB">
                                <w:rPr>
                                  <w:noProof/>
                                  <w:lang w:eastAsia="fr-FR"/>
                                </w:rPr>
                                <w:drawing>
                                  <wp:inline distT="0" distB="0" distL="0" distR="0" wp14:anchorId="38345B6D" wp14:editId="6FA57375">
                                    <wp:extent cx="1390015" cy="583565"/>
                                    <wp:effectExtent l="0" t="0" r="635" b="6985"/>
                                    <wp:docPr id="10" name="Image 10" descr="logo-blc"/>
                                    <wp:cNvGraphicFramePr/>
                                    <a:graphic xmlns:a="http://schemas.openxmlformats.org/drawingml/2006/main">
                                      <a:graphicData uri="http://schemas.openxmlformats.org/drawingml/2006/picture">
                                        <pic:pic xmlns:pic="http://schemas.openxmlformats.org/drawingml/2006/picture">
                                          <pic:nvPicPr>
                                            <pic:cNvPr id="1" name="Image 1" descr="logo-blc"/>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0015" cy="583565"/>
                                            </a:xfrm>
                                            <a:prstGeom prst="rect">
                                              <a:avLst/>
                                            </a:prstGeom>
                                            <a:noFill/>
                                            <a:ln>
                                              <a:noFill/>
                                            </a:ln>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6A6130" id="Zone de texte 17" o:spid="_x0000_s1031" type="#_x0000_t202" style="position:absolute;left:0;text-align:left;margin-left:0;margin-top:-2.35pt;width:124.35pt;height:54.2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" filled="f" strokecolor="white [3212]" strokeweight=".5pt">
                <v:textbox>
                  <w:txbxContent>
                    <w:p w14:paraId="61DE89CE" w14:textId="7707571A" w:rsidR="000122D7" w:rsidRDefault="000122D7">
                      <w:del w:id="32" w:author="Freidy BEFOLO" w:date="2025-05-05T12:53:00Z">
                        <w:r w:rsidDel="00C42DAB">
                          <w:rPr>
                            <w:noProof/>
                            <w:lang w:eastAsia="fr-FR"/>
                          </w:rPr>
                          <w:drawing>
                            <wp:inline distT="0" distB="0" distL="0" distR="0" wp14:anchorId="38345B6D" wp14:editId="6FA57375">
                              <wp:extent cx="1390015" cy="583565"/>
                              <wp:effectExtent l="0" t="0" r="635" b="6985"/>
                              <wp:docPr id="10" name="Image 10" descr="logo-blc"/>
                              <wp:cNvGraphicFramePr/>
                              <a:graphic xmlns:a="http://schemas.openxmlformats.org/drawingml/2006/main">
                                <a:graphicData uri="http://schemas.openxmlformats.org/drawingml/2006/picture">
                                  <pic:pic xmlns:pic="http://schemas.openxmlformats.org/drawingml/2006/picture">
                                    <pic:nvPicPr>
                                      <pic:cNvPr id="1" name="Image 1" descr="logo-blc"/>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0015" cy="583565"/>
                                      </a:xfrm>
                                      <a:prstGeom prst="rect">
                                        <a:avLst/>
                                      </a:prstGeom>
                                      <a:noFill/>
                                      <a:ln>
                                        <a:noFill/>
                                      </a:ln>
                                    </pic:spPr>
                                  </pic:pic>
                                </a:graphicData>
                              </a:graphic>
                            </wp:inline>
                          </w:drawing>
                        </w:r>
                      </w:del>
                    </w:p>
                  </w:txbxContent>
                </v:textbox>
                <w10:wrap anchorx="margin"/>
              </v:shape>
            </w:pict>
          </mc:Fallback>
        </mc:AlternateContent>
      </w:r>
    </w:del>
    <w:r w:rsidR="000122D7" w:rsidRPr="00AC2FDB">
      <w:rPr>
        <w:noProof/>
        <w:lang w:eastAsia="fr-FR"/>
      </w:rPr>
      <w:t xml:space="preserve"> </w:t>
    </w:r>
    <w:r w:rsidR="000122D7" w:rsidRPr="0033649F">
      <w:rPr>
        <w:noProof/>
        <w:lang w:eastAsia="fr-FR"/>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8637AB"/>
    <w:multiLevelType w:val="hybridMultilevel"/>
    <w:tmpl w:val="9E9AE9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80732A"/>
    <w:multiLevelType w:val="hybridMultilevel"/>
    <w:tmpl w:val="DFBE30F4"/>
    <w:lvl w:ilvl="0" w:tplc="FB0EE8CA">
      <w:start w:val="1"/>
      <w:numFmt w:val="bullet"/>
      <w:pStyle w:val="Listeniveau3"/>
      <w:lvlText w:val=""/>
      <w:lvlJc w:val="left"/>
      <w:pPr>
        <w:ind w:left="1854" w:hanging="360"/>
      </w:pPr>
      <w:rPr>
        <w:rFonts w:ascii="Symbol" w:hAnsi="Symbol"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 w15:restartNumberingAfterBreak="0">
    <w:nsid w:val="0ABA3C38"/>
    <w:multiLevelType w:val="hybridMultilevel"/>
    <w:tmpl w:val="6D722C4C"/>
    <w:lvl w:ilvl="0" w:tplc="040C000B">
      <w:start w:val="1"/>
      <w:numFmt w:val="bullet"/>
      <w:lvlText w:val=""/>
      <w:lvlJc w:val="left"/>
      <w:pPr>
        <w:ind w:left="1068" w:hanging="360"/>
      </w:pPr>
      <w:rPr>
        <w:rFonts w:ascii="Wingdings" w:hAnsi="Wingdings" w:hint="default"/>
      </w:rPr>
    </w:lvl>
    <w:lvl w:ilvl="1" w:tplc="040C000B">
      <w:start w:val="1"/>
      <w:numFmt w:val="bullet"/>
      <w:pStyle w:val="Listepuce3"/>
      <w:lvlText w:val=""/>
      <w:lvlJc w:val="left"/>
      <w:pPr>
        <w:ind w:left="1495" w:hanging="360"/>
      </w:pPr>
      <w:rPr>
        <w:rFonts w:ascii="Wingdings" w:hAnsi="Wingdings" w:hint="default"/>
      </w:rPr>
    </w:lvl>
    <w:lvl w:ilvl="2" w:tplc="10A6FC42">
      <w:start w:val="1"/>
      <w:numFmt w:val="bullet"/>
      <w:lvlText w:val="-"/>
      <w:lvlJc w:val="left"/>
      <w:pPr>
        <w:ind w:left="2508" w:hanging="360"/>
      </w:pPr>
      <w:rPr>
        <w:rFonts w:ascii="Times New Roman" w:eastAsia="Times New Roman" w:hAnsi="Times New Roman"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EE930FC"/>
    <w:multiLevelType w:val="hybridMultilevel"/>
    <w:tmpl w:val="DE924A80"/>
    <w:lvl w:ilvl="0" w:tplc="040C000D">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100C60F9"/>
    <w:multiLevelType w:val="multilevel"/>
    <w:tmpl w:val="B748BB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87E44"/>
    <w:multiLevelType w:val="hybridMultilevel"/>
    <w:tmpl w:val="AA5640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7431900"/>
    <w:multiLevelType w:val="hybridMultilevel"/>
    <w:tmpl w:val="B914B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7E73610"/>
    <w:multiLevelType w:val="hybridMultilevel"/>
    <w:tmpl w:val="AA7E511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D8A6A8B"/>
    <w:multiLevelType w:val="hybridMultilevel"/>
    <w:tmpl w:val="625492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2E6446"/>
    <w:multiLevelType w:val="hybridMultilevel"/>
    <w:tmpl w:val="94286E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34D78D2"/>
    <w:multiLevelType w:val="hybridMultilevel"/>
    <w:tmpl w:val="CC4E40DC"/>
    <w:lvl w:ilvl="0" w:tplc="35F8EFAA">
      <w:start w:val="1"/>
      <w:numFmt w:val="decimal"/>
      <w:pStyle w:val="INDEXATION"/>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1" w15:restartNumberingAfterBreak="0">
    <w:nsid w:val="2A344F9D"/>
    <w:multiLevelType w:val="hybridMultilevel"/>
    <w:tmpl w:val="03D43970"/>
    <w:lvl w:ilvl="0" w:tplc="040C000D">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2CE16AFF"/>
    <w:multiLevelType w:val="hybridMultilevel"/>
    <w:tmpl w:val="32A8E8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9C6F4E"/>
    <w:multiLevelType w:val="hybridMultilevel"/>
    <w:tmpl w:val="F47A8902"/>
    <w:lvl w:ilvl="0" w:tplc="040C000B">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4" w15:restartNumberingAfterBreak="0">
    <w:nsid w:val="2E261BFE"/>
    <w:multiLevelType w:val="hybridMultilevel"/>
    <w:tmpl w:val="353CB1D6"/>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BB09D6"/>
    <w:multiLevelType w:val="multilevel"/>
    <w:tmpl w:val="0E96D19E"/>
    <w:lvl w:ilvl="0">
      <w:start w:val="1"/>
      <w:numFmt w:val="decimal"/>
      <w:pStyle w:val="Lsitenumrote"/>
      <w:lvlText w:val="%1)"/>
      <w:lvlJc w:val="left"/>
      <w:pPr>
        <w:ind w:left="791" w:hanging="360"/>
      </w:pPr>
    </w:lvl>
    <w:lvl w:ilvl="1">
      <w:start w:val="1"/>
      <w:numFmt w:val="lowerLetter"/>
      <w:lvlText w:val="%2)"/>
      <w:lvlJc w:val="left"/>
      <w:pPr>
        <w:ind w:left="1151" w:hanging="360"/>
      </w:pPr>
    </w:lvl>
    <w:lvl w:ilvl="2">
      <w:start w:val="1"/>
      <w:numFmt w:val="lowerRoman"/>
      <w:lvlText w:val="%3)"/>
      <w:lvlJc w:val="left"/>
      <w:pPr>
        <w:ind w:left="1511" w:hanging="360"/>
      </w:pPr>
    </w:lvl>
    <w:lvl w:ilvl="3">
      <w:start w:val="1"/>
      <w:numFmt w:val="decimal"/>
      <w:lvlText w:val="(%4)"/>
      <w:lvlJc w:val="left"/>
      <w:pPr>
        <w:ind w:left="1871" w:hanging="360"/>
      </w:pPr>
    </w:lvl>
    <w:lvl w:ilvl="4">
      <w:start w:val="1"/>
      <w:numFmt w:val="lowerLetter"/>
      <w:lvlText w:val="(%5)"/>
      <w:lvlJc w:val="left"/>
      <w:pPr>
        <w:ind w:left="2231" w:hanging="360"/>
      </w:pPr>
    </w:lvl>
    <w:lvl w:ilvl="5">
      <w:start w:val="1"/>
      <w:numFmt w:val="lowerRoman"/>
      <w:lvlText w:val="(%6)"/>
      <w:lvlJc w:val="left"/>
      <w:pPr>
        <w:ind w:left="2591" w:hanging="360"/>
      </w:pPr>
    </w:lvl>
    <w:lvl w:ilvl="6">
      <w:start w:val="1"/>
      <w:numFmt w:val="decimal"/>
      <w:lvlText w:val="%7."/>
      <w:lvlJc w:val="left"/>
      <w:pPr>
        <w:ind w:left="2951" w:hanging="360"/>
      </w:pPr>
    </w:lvl>
    <w:lvl w:ilvl="7">
      <w:start w:val="1"/>
      <w:numFmt w:val="lowerLetter"/>
      <w:lvlText w:val="%8."/>
      <w:lvlJc w:val="left"/>
      <w:pPr>
        <w:ind w:left="3311" w:hanging="360"/>
      </w:pPr>
    </w:lvl>
    <w:lvl w:ilvl="8">
      <w:start w:val="1"/>
      <w:numFmt w:val="lowerRoman"/>
      <w:lvlText w:val="%9."/>
      <w:lvlJc w:val="left"/>
      <w:pPr>
        <w:ind w:left="3671" w:hanging="360"/>
      </w:pPr>
    </w:lvl>
  </w:abstractNum>
  <w:abstractNum w:abstractNumId="16" w15:restartNumberingAfterBreak="0">
    <w:nsid w:val="30C70D8A"/>
    <w:multiLevelType w:val="hybridMultilevel"/>
    <w:tmpl w:val="0DB8A4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3ED3ADB"/>
    <w:multiLevelType w:val="hybridMultilevel"/>
    <w:tmpl w:val="9A369C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4667715"/>
    <w:multiLevelType w:val="hybridMultilevel"/>
    <w:tmpl w:val="54E8BC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63255CE"/>
    <w:multiLevelType w:val="hybridMultilevel"/>
    <w:tmpl w:val="295277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CF95AF4"/>
    <w:multiLevelType w:val="hybridMultilevel"/>
    <w:tmpl w:val="AB4C288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1F22487"/>
    <w:multiLevelType w:val="hybridMultilevel"/>
    <w:tmpl w:val="1FEC0A86"/>
    <w:lvl w:ilvl="0" w:tplc="34DE84C6">
      <w:start w:val="4"/>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15:restartNumberingAfterBreak="0">
    <w:nsid w:val="45E644E8"/>
    <w:multiLevelType w:val="hybridMultilevel"/>
    <w:tmpl w:val="1AAEC3F6"/>
    <w:lvl w:ilvl="0" w:tplc="040C000B">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7A84B1F"/>
    <w:multiLevelType w:val="hybridMultilevel"/>
    <w:tmpl w:val="51AA593E"/>
    <w:lvl w:ilvl="0" w:tplc="040C000B">
      <w:start w:val="1"/>
      <w:numFmt w:val="bullet"/>
      <w:pStyle w:val="Listepuce1"/>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AAA1119"/>
    <w:multiLevelType w:val="hybridMultilevel"/>
    <w:tmpl w:val="6E6A6E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D601946"/>
    <w:multiLevelType w:val="hybridMultilevel"/>
    <w:tmpl w:val="29449886"/>
    <w:lvl w:ilvl="0" w:tplc="EABA9DF4">
      <w:start w:val="1"/>
      <w:numFmt w:val="bullet"/>
      <w:pStyle w:val="Listeniveau1"/>
      <w:lvlText w:val=""/>
      <w:lvlJc w:val="left"/>
      <w:pPr>
        <w:ind w:left="717" w:hanging="360"/>
      </w:pPr>
      <w:rPr>
        <w:rFonts w:ascii="Wingdings" w:hAnsi="Wingdings" w:hint="default"/>
      </w:rPr>
    </w:lvl>
    <w:lvl w:ilvl="1" w:tplc="040C0003" w:tentative="1">
      <w:start w:val="1"/>
      <w:numFmt w:val="bullet"/>
      <w:lvlText w:val="o"/>
      <w:lvlJc w:val="left"/>
      <w:pPr>
        <w:ind w:left="1437" w:hanging="360"/>
      </w:pPr>
      <w:rPr>
        <w:rFonts w:ascii="Courier New" w:hAnsi="Courier New" w:cs="Courier New" w:hint="default"/>
      </w:rPr>
    </w:lvl>
    <w:lvl w:ilvl="2" w:tplc="040C0005" w:tentative="1">
      <w:start w:val="1"/>
      <w:numFmt w:val="bullet"/>
      <w:lvlText w:val=""/>
      <w:lvlJc w:val="left"/>
      <w:pPr>
        <w:ind w:left="2157" w:hanging="360"/>
      </w:pPr>
      <w:rPr>
        <w:rFonts w:ascii="Wingdings" w:hAnsi="Wingdings" w:hint="default"/>
      </w:rPr>
    </w:lvl>
    <w:lvl w:ilvl="3" w:tplc="040C0001" w:tentative="1">
      <w:start w:val="1"/>
      <w:numFmt w:val="bullet"/>
      <w:lvlText w:val=""/>
      <w:lvlJc w:val="left"/>
      <w:pPr>
        <w:ind w:left="2877" w:hanging="360"/>
      </w:pPr>
      <w:rPr>
        <w:rFonts w:ascii="Symbol" w:hAnsi="Symbol" w:hint="default"/>
      </w:rPr>
    </w:lvl>
    <w:lvl w:ilvl="4" w:tplc="040C0003" w:tentative="1">
      <w:start w:val="1"/>
      <w:numFmt w:val="bullet"/>
      <w:lvlText w:val="o"/>
      <w:lvlJc w:val="left"/>
      <w:pPr>
        <w:ind w:left="3597" w:hanging="360"/>
      </w:pPr>
      <w:rPr>
        <w:rFonts w:ascii="Courier New" w:hAnsi="Courier New" w:cs="Courier New" w:hint="default"/>
      </w:rPr>
    </w:lvl>
    <w:lvl w:ilvl="5" w:tplc="040C0005" w:tentative="1">
      <w:start w:val="1"/>
      <w:numFmt w:val="bullet"/>
      <w:lvlText w:val=""/>
      <w:lvlJc w:val="left"/>
      <w:pPr>
        <w:ind w:left="4317" w:hanging="360"/>
      </w:pPr>
      <w:rPr>
        <w:rFonts w:ascii="Wingdings" w:hAnsi="Wingdings" w:hint="default"/>
      </w:rPr>
    </w:lvl>
    <w:lvl w:ilvl="6" w:tplc="040C0001" w:tentative="1">
      <w:start w:val="1"/>
      <w:numFmt w:val="bullet"/>
      <w:lvlText w:val=""/>
      <w:lvlJc w:val="left"/>
      <w:pPr>
        <w:ind w:left="5037" w:hanging="360"/>
      </w:pPr>
      <w:rPr>
        <w:rFonts w:ascii="Symbol" w:hAnsi="Symbol" w:hint="default"/>
      </w:rPr>
    </w:lvl>
    <w:lvl w:ilvl="7" w:tplc="040C0003" w:tentative="1">
      <w:start w:val="1"/>
      <w:numFmt w:val="bullet"/>
      <w:lvlText w:val="o"/>
      <w:lvlJc w:val="left"/>
      <w:pPr>
        <w:ind w:left="5757" w:hanging="360"/>
      </w:pPr>
      <w:rPr>
        <w:rFonts w:ascii="Courier New" w:hAnsi="Courier New" w:cs="Courier New" w:hint="default"/>
      </w:rPr>
    </w:lvl>
    <w:lvl w:ilvl="8" w:tplc="040C0005" w:tentative="1">
      <w:start w:val="1"/>
      <w:numFmt w:val="bullet"/>
      <w:lvlText w:val=""/>
      <w:lvlJc w:val="left"/>
      <w:pPr>
        <w:ind w:left="6477" w:hanging="360"/>
      </w:pPr>
      <w:rPr>
        <w:rFonts w:ascii="Wingdings" w:hAnsi="Wingdings" w:hint="default"/>
      </w:rPr>
    </w:lvl>
  </w:abstractNum>
  <w:abstractNum w:abstractNumId="26" w15:restartNumberingAfterBreak="0">
    <w:nsid w:val="4DAF0AEA"/>
    <w:multiLevelType w:val="hybridMultilevel"/>
    <w:tmpl w:val="98B02B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F8F798F"/>
    <w:multiLevelType w:val="hybridMultilevel"/>
    <w:tmpl w:val="00F40784"/>
    <w:lvl w:ilvl="0" w:tplc="040C000B">
      <w:start w:val="1"/>
      <w:numFmt w:val="bullet"/>
      <w:lvlText w:val=""/>
      <w:lvlJc w:val="left"/>
      <w:pPr>
        <w:ind w:left="1637" w:hanging="360"/>
      </w:pPr>
      <w:rPr>
        <w:rFonts w:ascii="Wingdings" w:hAnsi="Wingdings" w:hint="default"/>
      </w:rPr>
    </w:lvl>
    <w:lvl w:ilvl="1" w:tplc="040C0003" w:tentative="1">
      <w:start w:val="1"/>
      <w:numFmt w:val="bullet"/>
      <w:lvlText w:val="o"/>
      <w:lvlJc w:val="left"/>
      <w:pPr>
        <w:ind w:left="2357" w:hanging="360"/>
      </w:pPr>
      <w:rPr>
        <w:rFonts w:ascii="Courier New" w:hAnsi="Courier New" w:cs="Courier New" w:hint="default"/>
      </w:rPr>
    </w:lvl>
    <w:lvl w:ilvl="2" w:tplc="040C0005" w:tentative="1">
      <w:start w:val="1"/>
      <w:numFmt w:val="bullet"/>
      <w:lvlText w:val=""/>
      <w:lvlJc w:val="left"/>
      <w:pPr>
        <w:ind w:left="3077" w:hanging="360"/>
      </w:pPr>
      <w:rPr>
        <w:rFonts w:ascii="Wingdings" w:hAnsi="Wingdings" w:hint="default"/>
      </w:rPr>
    </w:lvl>
    <w:lvl w:ilvl="3" w:tplc="040C0001" w:tentative="1">
      <w:start w:val="1"/>
      <w:numFmt w:val="bullet"/>
      <w:lvlText w:val=""/>
      <w:lvlJc w:val="left"/>
      <w:pPr>
        <w:ind w:left="3797" w:hanging="360"/>
      </w:pPr>
      <w:rPr>
        <w:rFonts w:ascii="Symbol" w:hAnsi="Symbol" w:hint="default"/>
      </w:rPr>
    </w:lvl>
    <w:lvl w:ilvl="4" w:tplc="040C0003" w:tentative="1">
      <w:start w:val="1"/>
      <w:numFmt w:val="bullet"/>
      <w:lvlText w:val="o"/>
      <w:lvlJc w:val="left"/>
      <w:pPr>
        <w:ind w:left="4517" w:hanging="360"/>
      </w:pPr>
      <w:rPr>
        <w:rFonts w:ascii="Courier New" w:hAnsi="Courier New" w:cs="Courier New" w:hint="default"/>
      </w:rPr>
    </w:lvl>
    <w:lvl w:ilvl="5" w:tplc="040C0005" w:tentative="1">
      <w:start w:val="1"/>
      <w:numFmt w:val="bullet"/>
      <w:lvlText w:val=""/>
      <w:lvlJc w:val="left"/>
      <w:pPr>
        <w:ind w:left="5237" w:hanging="360"/>
      </w:pPr>
      <w:rPr>
        <w:rFonts w:ascii="Wingdings" w:hAnsi="Wingdings" w:hint="default"/>
      </w:rPr>
    </w:lvl>
    <w:lvl w:ilvl="6" w:tplc="040C0001" w:tentative="1">
      <w:start w:val="1"/>
      <w:numFmt w:val="bullet"/>
      <w:lvlText w:val=""/>
      <w:lvlJc w:val="left"/>
      <w:pPr>
        <w:ind w:left="5957" w:hanging="360"/>
      </w:pPr>
      <w:rPr>
        <w:rFonts w:ascii="Symbol" w:hAnsi="Symbol" w:hint="default"/>
      </w:rPr>
    </w:lvl>
    <w:lvl w:ilvl="7" w:tplc="040C0003" w:tentative="1">
      <w:start w:val="1"/>
      <w:numFmt w:val="bullet"/>
      <w:lvlText w:val="o"/>
      <w:lvlJc w:val="left"/>
      <w:pPr>
        <w:ind w:left="6677" w:hanging="360"/>
      </w:pPr>
      <w:rPr>
        <w:rFonts w:ascii="Courier New" w:hAnsi="Courier New" w:cs="Courier New" w:hint="default"/>
      </w:rPr>
    </w:lvl>
    <w:lvl w:ilvl="8" w:tplc="040C0005" w:tentative="1">
      <w:start w:val="1"/>
      <w:numFmt w:val="bullet"/>
      <w:lvlText w:val=""/>
      <w:lvlJc w:val="left"/>
      <w:pPr>
        <w:ind w:left="7397" w:hanging="360"/>
      </w:pPr>
      <w:rPr>
        <w:rFonts w:ascii="Wingdings" w:hAnsi="Wingdings" w:hint="default"/>
      </w:rPr>
    </w:lvl>
  </w:abstractNum>
  <w:abstractNum w:abstractNumId="28" w15:restartNumberingAfterBreak="0">
    <w:nsid w:val="505643BE"/>
    <w:multiLevelType w:val="hybridMultilevel"/>
    <w:tmpl w:val="58D2CC24"/>
    <w:lvl w:ilvl="0" w:tplc="040C000B">
      <w:start w:val="1"/>
      <w:numFmt w:val="bullet"/>
      <w:lvlText w:val=""/>
      <w:lvlJc w:val="left"/>
      <w:pPr>
        <w:ind w:left="1070" w:hanging="360"/>
      </w:pPr>
      <w:rPr>
        <w:rFonts w:ascii="Wingdings" w:hAnsi="Wingdings"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29" w15:restartNumberingAfterBreak="0">
    <w:nsid w:val="50E23D44"/>
    <w:multiLevelType w:val="multilevel"/>
    <w:tmpl w:val="7B364E34"/>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rPr>
        <w:b w:val="0"/>
      </w:rPr>
    </w:lvl>
    <w:lvl w:ilvl="7">
      <w:start w:val="1"/>
      <w:numFmt w:val="decimal"/>
      <w:pStyle w:val="Titre8"/>
      <w:lvlText w:val="%1.%2.%3.%4.%5.%6.%7.%8"/>
      <w:lvlJc w:val="left"/>
      <w:pPr>
        <w:ind w:left="1440" w:hanging="1440"/>
      </w:pPr>
      <w:rPr>
        <w:b w:val="0"/>
      </w:rPr>
    </w:lvl>
    <w:lvl w:ilvl="8">
      <w:start w:val="1"/>
      <w:numFmt w:val="decimal"/>
      <w:pStyle w:val="Titre9"/>
      <w:lvlText w:val="%1.%2.%3.%4.%5.%6.%7.%8.%9"/>
      <w:lvlJc w:val="left"/>
      <w:pPr>
        <w:ind w:left="1584" w:hanging="1584"/>
      </w:pPr>
    </w:lvl>
  </w:abstractNum>
  <w:abstractNum w:abstractNumId="30" w15:restartNumberingAfterBreak="0">
    <w:nsid w:val="52C1798B"/>
    <w:multiLevelType w:val="hybridMultilevel"/>
    <w:tmpl w:val="52305164"/>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53FE6C12"/>
    <w:multiLevelType w:val="hybridMultilevel"/>
    <w:tmpl w:val="96B89C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5055EF5"/>
    <w:multiLevelType w:val="hybridMultilevel"/>
    <w:tmpl w:val="72FA5486"/>
    <w:lvl w:ilvl="0" w:tplc="34DE84C6">
      <w:start w:val="4"/>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562A493E"/>
    <w:multiLevelType w:val="hybridMultilevel"/>
    <w:tmpl w:val="06A42148"/>
    <w:lvl w:ilvl="0" w:tplc="3C482418">
      <w:start w:val="1"/>
      <w:numFmt w:val="bullet"/>
      <w:pStyle w:val="Listeniveau2"/>
      <w:lvlText w:val=""/>
      <w:lvlJc w:val="left"/>
      <w:pPr>
        <w:ind w:left="1131" w:hanging="360"/>
      </w:pPr>
      <w:rPr>
        <w:rFonts w:ascii="Wingdings" w:hAnsi="Wingdings" w:hint="default"/>
      </w:rPr>
    </w:lvl>
    <w:lvl w:ilvl="1" w:tplc="040C0003" w:tentative="1">
      <w:start w:val="1"/>
      <w:numFmt w:val="bullet"/>
      <w:lvlText w:val="o"/>
      <w:lvlJc w:val="left"/>
      <w:pPr>
        <w:ind w:left="1851" w:hanging="360"/>
      </w:pPr>
      <w:rPr>
        <w:rFonts w:ascii="Courier New" w:hAnsi="Courier New" w:cs="Courier New" w:hint="default"/>
      </w:rPr>
    </w:lvl>
    <w:lvl w:ilvl="2" w:tplc="040C0005" w:tentative="1">
      <w:start w:val="1"/>
      <w:numFmt w:val="bullet"/>
      <w:lvlText w:val=""/>
      <w:lvlJc w:val="left"/>
      <w:pPr>
        <w:ind w:left="2571" w:hanging="360"/>
      </w:pPr>
      <w:rPr>
        <w:rFonts w:ascii="Wingdings" w:hAnsi="Wingdings" w:hint="default"/>
      </w:rPr>
    </w:lvl>
    <w:lvl w:ilvl="3" w:tplc="040C0001" w:tentative="1">
      <w:start w:val="1"/>
      <w:numFmt w:val="bullet"/>
      <w:lvlText w:val=""/>
      <w:lvlJc w:val="left"/>
      <w:pPr>
        <w:ind w:left="3291" w:hanging="360"/>
      </w:pPr>
      <w:rPr>
        <w:rFonts w:ascii="Symbol" w:hAnsi="Symbol" w:hint="default"/>
      </w:rPr>
    </w:lvl>
    <w:lvl w:ilvl="4" w:tplc="040C0003" w:tentative="1">
      <w:start w:val="1"/>
      <w:numFmt w:val="bullet"/>
      <w:lvlText w:val="o"/>
      <w:lvlJc w:val="left"/>
      <w:pPr>
        <w:ind w:left="4011" w:hanging="360"/>
      </w:pPr>
      <w:rPr>
        <w:rFonts w:ascii="Courier New" w:hAnsi="Courier New" w:cs="Courier New" w:hint="default"/>
      </w:rPr>
    </w:lvl>
    <w:lvl w:ilvl="5" w:tplc="040C0005" w:tentative="1">
      <w:start w:val="1"/>
      <w:numFmt w:val="bullet"/>
      <w:lvlText w:val=""/>
      <w:lvlJc w:val="left"/>
      <w:pPr>
        <w:ind w:left="4731" w:hanging="360"/>
      </w:pPr>
      <w:rPr>
        <w:rFonts w:ascii="Wingdings" w:hAnsi="Wingdings" w:hint="default"/>
      </w:rPr>
    </w:lvl>
    <w:lvl w:ilvl="6" w:tplc="040C0001" w:tentative="1">
      <w:start w:val="1"/>
      <w:numFmt w:val="bullet"/>
      <w:lvlText w:val=""/>
      <w:lvlJc w:val="left"/>
      <w:pPr>
        <w:ind w:left="5451" w:hanging="360"/>
      </w:pPr>
      <w:rPr>
        <w:rFonts w:ascii="Symbol" w:hAnsi="Symbol" w:hint="default"/>
      </w:rPr>
    </w:lvl>
    <w:lvl w:ilvl="7" w:tplc="040C0003" w:tentative="1">
      <w:start w:val="1"/>
      <w:numFmt w:val="bullet"/>
      <w:lvlText w:val="o"/>
      <w:lvlJc w:val="left"/>
      <w:pPr>
        <w:ind w:left="6171" w:hanging="360"/>
      </w:pPr>
      <w:rPr>
        <w:rFonts w:ascii="Courier New" w:hAnsi="Courier New" w:cs="Courier New" w:hint="default"/>
      </w:rPr>
    </w:lvl>
    <w:lvl w:ilvl="8" w:tplc="040C0005" w:tentative="1">
      <w:start w:val="1"/>
      <w:numFmt w:val="bullet"/>
      <w:lvlText w:val=""/>
      <w:lvlJc w:val="left"/>
      <w:pPr>
        <w:ind w:left="6891" w:hanging="360"/>
      </w:pPr>
      <w:rPr>
        <w:rFonts w:ascii="Wingdings" w:hAnsi="Wingdings" w:hint="default"/>
      </w:rPr>
    </w:lvl>
  </w:abstractNum>
  <w:abstractNum w:abstractNumId="34" w15:restartNumberingAfterBreak="0">
    <w:nsid w:val="56C460CD"/>
    <w:multiLevelType w:val="multilevel"/>
    <w:tmpl w:val="10F607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ED2E66"/>
    <w:multiLevelType w:val="hybridMultilevel"/>
    <w:tmpl w:val="2BCED10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15:restartNumberingAfterBreak="0">
    <w:nsid w:val="5E5B2656"/>
    <w:multiLevelType w:val="hybridMultilevel"/>
    <w:tmpl w:val="EDE299A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F161678"/>
    <w:multiLevelType w:val="hybridMultilevel"/>
    <w:tmpl w:val="8D1E1B7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F3E644B"/>
    <w:multiLevelType w:val="hybridMultilevel"/>
    <w:tmpl w:val="2D72F7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02E665D"/>
    <w:multiLevelType w:val="hybridMultilevel"/>
    <w:tmpl w:val="290C015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1326456"/>
    <w:multiLevelType w:val="hybridMultilevel"/>
    <w:tmpl w:val="9F46C7A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4A24B39"/>
    <w:multiLevelType w:val="hybridMultilevel"/>
    <w:tmpl w:val="6DC80CCC"/>
    <w:lvl w:ilvl="0" w:tplc="040C0001">
      <w:start w:val="1"/>
      <w:numFmt w:val="bullet"/>
      <w:lvlText w:val=""/>
      <w:lvlJc w:val="left"/>
      <w:pPr>
        <w:tabs>
          <w:tab w:val="num" w:pos="720"/>
        </w:tabs>
        <w:ind w:left="720" w:hanging="360"/>
      </w:pPr>
      <w:rPr>
        <w:rFonts w:ascii="Symbol" w:hAnsi="Symbol" w:hint="default"/>
        <w:color w:val="auto"/>
      </w:rPr>
    </w:lvl>
    <w:lvl w:ilvl="1" w:tplc="040C000B">
      <w:start w:val="1"/>
      <w:numFmt w:val="bullet"/>
      <w:lvlText w:val=""/>
      <w:lvlJc w:val="left"/>
      <w:pPr>
        <w:tabs>
          <w:tab w:val="num" w:pos="1440"/>
        </w:tabs>
        <w:ind w:left="1440" w:hanging="360"/>
      </w:pPr>
      <w:rPr>
        <w:rFonts w:ascii="Wingdings" w:hAnsi="Wingdings" w:hint="default"/>
      </w:rPr>
    </w:lvl>
    <w:lvl w:ilvl="2" w:tplc="35CC4A28">
      <w:start w:val="1"/>
      <w:numFmt w:val="bullet"/>
      <w:pStyle w:val="Listeniveau4"/>
      <w:lvlText w:val=""/>
      <w:lvlJc w:val="left"/>
      <w:pPr>
        <w:tabs>
          <w:tab w:val="num" w:pos="2160"/>
        </w:tabs>
        <w:ind w:left="2160" w:hanging="360"/>
      </w:pPr>
      <w:rPr>
        <w:rFonts w:ascii="Wingdings" w:hAnsi="Wingdings" w:cs="Wingdings" w:hint="default"/>
      </w:rPr>
    </w:lvl>
    <w:lvl w:ilvl="3" w:tplc="040C0001">
      <w:start w:val="1"/>
      <w:numFmt w:val="bullet"/>
      <w:lvlText w:val=""/>
      <w:lvlJc w:val="left"/>
      <w:pPr>
        <w:tabs>
          <w:tab w:val="num" w:pos="2880"/>
        </w:tabs>
        <w:ind w:left="2880" w:hanging="360"/>
      </w:pPr>
      <w:rPr>
        <w:rFonts w:ascii="Symbol" w:hAnsi="Symbol" w:cs="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cs="Wingdings" w:hint="default"/>
      </w:rPr>
    </w:lvl>
    <w:lvl w:ilvl="6" w:tplc="040C0001">
      <w:start w:val="1"/>
      <w:numFmt w:val="bullet"/>
      <w:lvlText w:val=""/>
      <w:lvlJc w:val="left"/>
      <w:pPr>
        <w:tabs>
          <w:tab w:val="num" w:pos="5040"/>
        </w:tabs>
        <w:ind w:left="5040" w:hanging="360"/>
      </w:pPr>
      <w:rPr>
        <w:rFonts w:ascii="Symbol" w:hAnsi="Symbol" w:cs="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cs="Wingdings" w:hint="default"/>
      </w:rPr>
    </w:lvl>
  </w:abstractNum>
  <w:abstractNum w:abstractNumId="42" w15:restartNumberingAfterBreak="0">
    <w:nsid w:val="7D8A74C8"/>
    <w:multiLevelType w:val="hybridMultilevel"/>
    <w:tmpl w:val="CDBC1E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9"/>
  </w:num>
  <w:num w:numId="2">
    <w:abstractNumId w:val="25"/>
  </w:num>
  <w:num w:numId="3">
    <w:abstractNumId w:val="33"/>
  </w:num>
  <w:num w:numId="4">
    <w:abstractNumId w:val="1"/>
  </w:num>
  <w:num w:numId="5">
    <w:abstractNumId w:val="41"/>
  </w:num>
  <w:num w:numId="6">
    <w:abstractNumId w:val="29"/>
  </w:num>
  <w:num w:numId="7">
    <w:abstractNumId w:val="10"/>
  </w:num>
  <w:num w:numId="8">
    <w:abstractNumId w:val="23"/>
  </w:num>
  <w:num w:numId="9">
    <w:abstractNumId w:val="15"/>
  </w:num>
  <w:num w:numId="10">
    <w:abstractNumId w:val="6"/>
  </w:num>
  <w:num w:numId="11">
    <w:abstractNumId w:val="31"/>
  </w:num>
  <w:num w:numId="12">
    <w:abstractNumId w:val="19"/>
  </w:num>
  <w:num w:numId="13">
    <w:abstractNumId w:val="2"/>
  </w:num>
  <w:num w:numId="14">
    <w:abstractNumId w:val="22"/>
  </w:num>
  <w:num w:numId="15">
    <w:abstractNumId w:val="16"/>
  </w:num>
  <w:num w:numId="16">
    <w:abstractNumId w:val="12"/>
  </w:num>
  <w:num w:numId="17">
    <w:abstractNumId w:val="17"/>
  </w:num>
  <w:num w:numId="18">
    <w:abstractNumId w:val="24"/>
  </w:num>
  <w:num w:numId="19">
    <w:abstractNumId w:val="8"/>
  </w:num>
  <w:num w:numId="20">
    <w:abstractNumId w:val="42"/>
  </w:num>
  <w:num w:numId="21">
    <w:abstractNumId w:val="0"/>
  </w:num>
  <w:num w:numId="22">
    <w:abstractNumId w:val="5"/>
  </w:num>
  <w:num w:numId="23">
    <w:abstractNumId w:val="4"/>
  </w:num>
  <w:num w:numId="24">
    <w:abstractNumId w:val="34"/>
  </w:num>
  <w:num w:numId="25">
    <w:abstractNumId w:val="11"/>
  </w:num>
  <w:num w:numId="26">
    <w:abstractNumId w:val="3"/>
  </w:num>
  <w:num w:numId="27">
    <w:abstractNumId w:val="35"/>
  </w:num>
  <w:num w:numId="28">
    <w:abstractNumId w:val="37"/>
  </w:num>
  <w:num w:numId="29">
    <w:abstractNumId w:val="20"/>
  </w:num>
  <w:num w:numId="30">
    <w:abstractNumId w:val="26"/>
  </w:num>
  <w:num w:numId="31">
    <w:abstractNumId w:val="13"/>
  </w:num>
  <w:num w:numId="32">
    <w:abstractNumId w:val="27"/>
  </w:num>
  <w:num w:numId="33">
    <w:abstractNumId w:val="39"/>
  </w:num>
  <w:num w:numId="34">
    <w:abstractNumId w:val="38"/>
  </w:num>
  <w:num w:numId="35">
    <w:abstractNumId w:val="7"/>
  </w:num>
  <w:num w:numId="36">
    <w:abstractNumId w:val="30"/>
  </w:num>
  <w:num w:numId="37">
    <w:abstractNumId w:val="9"/>
  </w:num>
  <w:num w:numId="38">
    <w:abstractNumId w:val="14"/>
  </w:num>
  <w:num w:numId="39">
    <w:abstractNumId w:val="36"/>
  </w:num>
  <w:num w:numId="40">
    <w:abstractNumId w:val="28"/>
  </w:num>
  <w:num w:numId="41">
    <w:abstractNumId w:val="32"/>
  </w:num>
  <w:num w:numId="42">
    <w:abstractNumId w:val="21"/>
  </w:num>
  <w:num w:numId="43">
    <w:abstractNumId w:val="40"/>
  </w:num>
  <w:num w:numId="44">
    <w:abstractNumId w:val="18"/>
  </w:num>
  <w:numIdMacAtCleanup w:val="3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eidy BEFOLO">
    <w15:presenceInfo w15:providerId="AD" w15:userId="S-1-5-21-2699897893-2933009312-1212985588-1263"/>
  </w15:person>
  <w15:person w15:author="Ange NGUEWOU">
    <w15:presenceInfo w15:providerId="AD" w15:userId="S-1-5-21-2699897893-2933009312-1212985588-1184"/>
  </w15:person>
  <w15:person w15:author="CDP Groupe 1">
    <w15:presenceInfo w15:providerId="AD" w15:userId="S::mbs_cdp_1@afreetech.com::0431dadd-47a5-42f7-b639-05e4cb1545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413"/>
    <w:rsid w:val="0000073C"/>
    <w:rsid w:val="00005300"/>
    <w:rsid w:val="000122D7"/>
    <w:rsid w:val="00020D9A"/>
    <w:rsid w:val="00023249"/>
    <w:rsid w:val="00065938"/>
    <w:rsid w:val="00067B4A"/>
    <w:rsid w:val="00096735"/>
    <w:rsid w:val="000A0331"/>
    <w:rsid w:val="000A2B69"/>
    <w:rsid w:val="000B154A"/>
    <w:rsid w:val="000B342C"/>
    <w:rsid w:val="000C317A"/>
    <w:rsid w:val="000C4286"/>
    <w:rsid w:val="000C59C5"/>
    <w:rsid w:val="000D15C5"/>
    <w:rsid w:val="000E20D4"/>
    <w:rsid w:val="000E681E"/>
    <w:rsid w:val="001065B0"/>
    <w:rsid w:val="001325D6"/>
    <w:rsid w:val="00135981"/>
    <w:rsid w:val="00135F05"/>
    <w:rsid w:val="00185B3F"/>
    <w:rsid w:val="00187FF3"/>
    <w:rsid w:val="001921E3"/>
    <w:rsid w:val="001A700B"/>
    <w:rsid w:val="001B254F"/>
    <w:rsid w:val="001B5C5C"/>
    <w:rsid w:val="001C62F5"/>
    <w:rsid w:val="001E771B"/>
    <w:rsid w:val="001F3940"/>
    <w:rsid w:val="001F52DA"/>
    <w:rsid w:val="001F6E56"/>
    <w:rsid w:val="002330FB"/>
    <w:rsid w:val="002359C8"/>
    <w:rsid w:val="002437A0"/>
    <w:rsid w:val="002660A6"/>
    <w:rsid w:val="00275477"/>
    <w:rsid w:val="0028382E"/>
    <w:rsid w:val="002A022B"/>
    <w:rsid w:val="002A0E00"/>
    <w:rsid w:val="002A0FC0"/>
    <w:rsid w:val="002A51FB"/>
    <w:rsid w:val="002A55BD"/>
    <w:rsid w:val="002B4363"/>
    <w:rsid w:val="002B66D9"/>
    <w:rsid w:val="002C0F43"/>
    <w:rsid w:val="002D3CD0"/>
    <w:rsid w:val="002D4F38"/>
    <w:rsid w:val="002D63C9"/>
    <w:rsid w:val="002D78D9"/>
    <w:rsid w:val="002E79D5"/>
    <w:rsid w:val="002F18CF"/>
    <w:rsid w:val="00300217"/>
    <w:rsid w:val="00323615"/>
    <w:rsid w:val="00330EE9"/>
    <w:rsid w:val="0033649F"/>
    <w:rsid w:val="0034166A"/>
    <w:rsid w:val="00346C11"/>
    <w:rsid w:val="00347BAD"/>
    <w:rsid w:val="00352987"/>
    <w:rsid w:val="00355F44"/>
    <w:rsid w:val="00382E8D"/>
    <w:rsid w:val="00384062"/>
    <w:rsid w:val="00384212"/>
    <w:rsid w:val="003B6997"/>
    <w:rsid w:val="003C6779"/>
    <w:rsid w:val="003D36A0"/>
    <w:rsid w:val="003D390A"/>
    <w:rsid w:val="003D4656"/>
    <w:rsid w:val="003D63BE"/>
    <w:rsid w:val="00410350"/>
    <w:rsid w:val="00416D26"/>
    <w:rsid w:val="0041798B"/>
    <w:rsid w:val="004242CD"/>
    <w:rsid w:val="00441588"/>
    <w:rsid w:val="004556F2"/>
    <w:rsid w:val="0045647A"/>
    <w:rsid w:val="00463022"/>
    <w:rsid w:val="004736F8"/>
    <w:rsid w:val="00475400"/>
    <w:rsid w:val="00496672"/>
    <w:rsid w:val="004A296E"/>
    <w:rsid w:val="004A3FF4"/>
    <w:rsid w:val="004B0CC0"/>
    <w:rsid w:val="004B1FCB"/>
    <w:rsid w:val="004D2309"/>
    <w:rsid w:val="00536025"/>
    <w:rsid w:val="005473E0"/>
    <w:rsid w:val="00547CED"/>
    <w:rsid w:val="0055351C"/>
    <w:rsid w:val="0055397B"/>
    <w:rsid w:val="00557FD7"/>
    <w:rsid w:val="00561FEB"/>
    <w:rsid w:val="00563DB8"/>
    <w:rsid w:val="00566025"/>
    <w:rsid w:val="00575B43"/>
    <w:rsid w:val="005922B9"/>
    <w:rsid w:val="005A4DE8"/>
    <w:rsid w:val="005A5469"/>
    <w:rsid w:val="005B4C51"/>
    <w:rsid w:val="005D0E58"/>
    <w:rsid w:val="00612E13"/>
    <w:rsid w:val="006278C8"/>
    <w:rsid w:val="00627D06"/>
    <w:rsid w:val="006331F9"/>
    <w:rsid w:val="00645ADD"/>
    <w:rsid w:val="006669EE"/>
    <w:rsid w:val="00666CB3"/>
    <w:rsid w:val="00672C0E"/>
    <w:rsid w:val="006B097A"/>
    <w:rsid w:val="006C2CF1"/>
    <w:rsid w:val="006D0B43"/>
    <w:rsid w:val="006E2E9F"/>
    <w:rsid w:val="006E3161"/>
    <w:rsid w:val="006F4E56"/>
    <w:rsid w:val="007361D0"/>
    <w:rsid w:val="00750413"/>
    <w:rsid w:val="007850A2"/>
    <w:rsid w:val="007A0D14"/>
    <w:rsid w:val="007A4391"/>
    <w:rsid w:val="007B1947"/>
    <w:rsid w:val="007C4BCC"/>
    <w:rsid w:val="00804F26"/>
    <w:rsid w:val="00826C3C"/>
    <w:rsid w:val="00830996"/>
    <w:rsid w:val="008471DB"/>
    <w:rsid w:val="00847BE0"/>
    <w:rsid w:val="00864660"/>
    <w:rsid w:val="008648E9"/>
    <w:rsid w:val="00886704"/>
    <w:rsid w:val="008A127F"/>
    <w:rsid w:val="008A2A53"/>
    <w:rsid w:val="008B20E3"/>
    <w:rsid w:val="008D22C0"/>
    <w:rsid w:val="00904D22"/>
    <w:rsid w:val="00907EAC"/>
    <w:rsid w:val="009305DE"/>
    <w:rsid w:val="00977C30"/>
    <w:rsid w:val="009865C5"/>
    <w:rsid w:val="0099500B"/>
    <w:rsid w:val="00995F8A"/>
    <w:rsid w:val="009A6843"/>
    <w:rsid w:val="009A700F"/>
    <w:rsid w:val="009C0BAD"/>
    <w:rsid w:val="009D1205"/>
    <w:rsid w:val="009E0901"/>
    <w:rsid w:val="009E523F"/>
    <w:rsid w:val="009E5F65"/>
    <w:rsid w:val="009F1DCF"/>
    <w:rsid w:val="00A038C8"/>
    <w:rsid w:val="00A3630F"/>
    <w:rsid w:val="00A50E42"/>
    <w:rsid w:val="00A64C94"/>
    <w:rsid w:val="00A71A38"/>
    <w:rsid w:val="00AA60C8"/>
    <w:rsid w:val="00AB706B"/>
    <w:rsid w:val="00AC2FDB"/>
    <w:rsid w:val="00AD1297"/>
    <w:rsid w:val="00AD6E25"/>
    <w:rsid w:val="00AF04BE"/>
    <w:rsid w:val="00B16651"/>
    <w:rsid w:val="00B208B7"/>
    <w:rsid w:val="00B221EB"/>
    <w:rsid w:val="00B5149C"/>
    <w:rsid w:val="00B61A57"/>
    <w:rsid w:val="00B72CCE"/>
    <w:rsid w:val="00B834AF"/>
    <w:rsid w:val="00B86EED"/>
    <w:rsid w:val="00B87524"/>
    <w:rsid w:val="00B95D14"/>
    <w:rsid w:val="00BA0722"/>
    <w:rsid w:val="00BA63E6"/>
    <w:rsid w:val="00BC4DA0"/>
    <w:rsid w:val="00BD5EF6"/>
    <w:rsid w:val="00C03C41"/>
    <w:rsid w:val="00C23ABC"/>
    <w:rsid w:val="00C35882"/>
    <w:rsid w:val="00C42DAB"/>
    <w:rsid w:val="00C45949"/>
    <w:rsid w:val="00C51E69"/>
    <w:rsid w:val="00CA1FC5"/>
    <w:rsid w:val="00CA6049"/>
    <w:rsid w:val="00CB5686"/>
    <w:rsid w:val="00CD0485"/>
    <w:rsid w:val="00CE1C2C"/>
    <w:rsid w:val="00CE2F68"/>
    <w:rsid w:val="00CF311C"/>
    <w:rsid w:val="00D17991"/>
    <w:rsid w:val="00D3243C"/>
    <w:rsid w:val="00D455CC"/>
    <w:rsid w:val="00D47FA2"/>
    <w:rsid w:val="00D7345C"/>
    <w:rsid w:val="00D7361B"/>
    <w:rsid w:val="00D86644"/>
    <w:rsid w:val="00D9128D"/>
    <w:rsid w:val="00D92E97"/>
    <w:rsid w:val="00D93F3B"/>
    <w:rsid w:val="00DB18D6"/>
    <w:rsid w:val="00DB2477"/>
    <w:rsid w:val="00DC215F"/>
    <w:rsid w:val="00DD1CB0"/>
    <w:rsid w:val="00DE12C0"/>
    <w:rsid w:val="00E042EC"/>
    <w:rsid w:val="00E11F85"/>
    <w:rsid w:val="00E15906"/>
    <w:rsid w:val="00E170D1"/>
    <w:rsid w:val="00E211BB"/>
    <w:rsid w:val="00E21698"/>
    <w:rsid w:val="00E23E62"/>
    <w:rsid w:val="00E25EF6"/>
    <w:rsid w:val="00E40FCD"/>
    <w:rsid w:val="00E46C17"/>
    <w:rsid w:val="00E83417"/>
    <w:rsid w:val="00EA1298"/>
    <w:rsid w:val="00EA2BA6"/>
    <w:rsid w:val="00F01C1D"/>
    <w:rsid w:val="00F02264"/>
    <w:rsid w:val="00F07776"/>
    <w:rsid w:val="00F36C04"/>
    <w:rsid w:val="00F37600"/>
    <w:rsid w:val="00F403DF"/>
    <w:rsid w:val="00F436A3"/>
    <w:rsid w:val="00F43AC2"/>
    <w:rsid w:val="00F5360C"/>
    <w:rsid w:val="00F6346B"/>
    <w:rsid w:val="00F659D8"/>
    <w:rsid w:val="00F77FC7"/>
    <w:rsid w:val="00F812B9"/>
    <w:rsid w:val="00F9765C"/>
    <w:rsid w:val="00FA2CDA"/>
    <w:rsid w:val="00FB2A89"/>
    <w:rsid w:val="00FB4403"/>
    <w:rsid w:val="00FE53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4B428"/>
  <w15:chartTrackingRefBased/>
  <w15:docId w15:val="{1C0F5BBF-8729-4AFF-A995-4219DBEA8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ndara" w:eastAsiaTheme="minorHAnsi" w:hAnsi="Candara" w:cs="Times New Roman"/>
        <w:sz w:val="24"/>
        <w:szCs w:val="24"/>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6" w:unhideWhenUsed="1" w:qFormat="1"/>
    <w:lsdException w:name="heading 5" w:semiHidden="1" w:uiPriority="6" w:unhideWhenUsed="1" w:qFormat="1"/>
    <w:lsdException w:name="heading 6" w:semiHidden="1" w:uiPriority="6" w:unhideWhenUsed="1" w:qFormat="1"/>
    <w:lsdException w:name="heading 7" w:semiHidden="1" w:uiPriority="6" w:unhideWhenUsed="1" w:qFormat="1"/>
    <w:lsdException w:name="heading 8" w:semiHidden="1" w:uiPriority="6" w:unhideWhenUsed="1" w:qFormat="1"/>
    <w:lsdException w:name="heading 9" w:semiHidden="1" w:uiPriority="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0485"/>
    <w:pPr>
      <w:spacing w:after="0" w:line="360" w:lineRule="auto"/>
      <w:jc w:val="both"/>
    </w:pPr>
  </w:style>
  <w:style w:type="paragraph" w:styleId="Titre1">
    <w:name w:val="heading 1"/>
    <w:aliases w:val="H1,t1,Titre 11,t1.T1.Titre 1,Titre 1 sans saut de page,t1.T1.Titre 1Annexe,TITRE1,heading 1,Titre 1ed,stydde,Titre : normal+police 18 points,gras,t1.T1,Titre 1I,h1,1titre,1titre1,1titre2,1titre3,1titre4,1titre5,1titre6,1titre7,1titre11,1titre21"/>
    <w:basedOn w:val="Normal"/>
    <w:next w:val="Normal"/>
    <w:link w:val="Titre1Car"/>
    <w:autoRedefine/>
    <w:uiPriority w:val="9"/>
    <w:qFormat/>
    <w:rsid w:val="00F5360C"/>
    <w:pPr>
      <w:numPr>
        <w:numId w:val="6"/>
      </w:numPr>
      <w:pBdr>
        <w:bottom w:val="single" w:sz="12" w:space="1" w:color="365F91"/>
      </w:pBdr>
      <w:spacing w:before="480" w:after="240" w:line="276" w:lineRule="auto"/>
      <w:ind w:left="431" w:hanging="431"/>
      <w:outlineLvl w:val="0"/>
    </w:pPr>
    <w:rPr>
      <w:b/>
      <w:bCs/>
      <w:color w:val="365F91"/>
      <w:sz w:val="28"/>
      <w:lang w:eastAsia="fr-FR"/>
    </w:rPr>
  </w:style>
  <w:style w:type="paragraph" w:styleId="Titre2">
    <w:name w:val="heading 2"/>
    <w:aliases w:val="H2,Tempo Heading 2,Titre 2 tbo,T2,l2,I2,Heading 2,Titre2,heading 2,InterTitre,Titre 2 CEA,h2,Chapter Title,Titre 1b,Heading Two,2nd level,Fonctionnalité,Titre 21,t2.T2,FonctionnalitÈ,Fonctionnalité1,Fonctionnalité2,Fonctionnalité3"/>
    <w:basedOn w:val="Normal"/>
    <w:next w:val="Normal"/>
    <w:link w:val="Titre2Car"/>
    <w:autoRedefine/>
    <w:uiPriority w:val="9"/>
    <w:qFormat/>
    <w:rsid w:val="00463022"/>
    <w:pPr>
      <w:numPr>
        <w:ilvl w:val="1"/>
        <w:numId w:val="1"/>
      </w:numPr>
      <w:pBdr>
        <w:bottom w:val="single" w:sz="8" w:space="1" w:color="4F81BD"/>
      </w:pBdr>
      <w:spacing w:before="240" w:after="240" w:line="276" w:lineRule="auto"/>
      <w:ind w:left="426" w:hanging="426"/>
      <w:contextualSpacing/>
      <w:jc w:val="left"/>
      <w:outlineLvl w:val="1"/>
    </w:pPr>
    <w:rPr>
      <w:color w:val="365F91"/>
      <w:lang w:eastAsia="fr-FR"/>
    </w:rPr>
  </w:style>
  <w:style w:type="paragraph" w:styleId="Titre3">
    <w:name w:val="heading 3"/>
    <w:aliases w:val="H3,ttt,Tempo Heading 3,T3,Heading 3,l3,CT,3,h3,heading 3,3rd level,Titre3,Titre 3 CEA,Section,Heading 3A,H31,H32,H311,Arial 12 Fett,Titre 3-enh,Contrat 3,Titre 31,t3.T3,t3,Heading 3 - old,header 3,titre 3,contrat,titre titre 43,chapitre 1.1.1,31"/>
    <w:basedOn w:val="Normal"/>
    <w:next w:val="Normal"/>
    <w:link w:val="Titre3Car"/>
    <w:autoRedefine/>
    <w:uiPriority w:val="9"/>
    <w:qFormat/>
    <w:rsid w:val="00F5360C"/>
    <w:pPr>
      <w:numPr>
        <w:ilvl w:val="2"/>
        <w:numId w:val="6"/>
      </w:numPr>
      <w:pBdr>
        <w:bottom w:val="single" w:sz="4" w:space="1" w:color="95B3D7"/>
      </w:pBdr>
      <w:spacing w:before="120" w:after="240" w:line="276" w:lineRule="auto"/>
      <w:contextualSpacing/>
      <w:outlineLvl w:val="2"/>
    </w:pPr>
    <w:rPr>
      <w:color w:val="4F81BD"/>
      <w:lang w:eastAsia="fr-FR"/>
    </w:rPr>
  </w:style>
  <w:style w:type="paragraph" w:styleId="Titre4">
    <w:name w:val="heading 4"/>
    <w:aliases w:val="H4"/>
    <w:basedOn w:val="Normal"/>
    <w:next w:val="Normal"/>
    <w:link w:val="Titre4Car"/>
    <w:autoRedefine/>
    <w:uiPriority w:val="6"/>
    <w:qFormat/>
    <w:rsid w:val="00F5360C"/>
    <w:pPr>
      <w:numPr>
        <w:ilvl w:val="3"/>
        <w:numId w:val="6"/>
      </w:numPr>
      <w:pBdr>
        <w:bottom w:val="single" w:sz="4" w:space="2" w:color="B8CCE4"/>
      </w:pBdr>
      <w:spacing w:before="120" w:after="240" w:line="276" w:lineRule="auto"/>
      <w:ind w:left="862" w:hanging="862"/>
      <w:contextualSpacing/>
      <w:outlineLvl w:val="3"/>
    </w:pPr>
    <w:rPr>
      <w:i/>
      <w:iCs/>
      <w:color w:val="4F81BD"/>
      <w:lang w:eastAsia="fr-FR"/>
    </w:rPr>
  </w:style>
  <w:style w:type="paragraph" w:styleId="Titre5">
    <w:name w:val="heading 5"/>
    <w:aliases w:val="H5,Titre niveau 5,Article,h5,ASAPHeading 5,Bloc,Texte inter,TEXTE INTER,Contrat 5,Chapitre 1.1.1.1.,niveau 5,Sous-chapitre (niveau 4),Org Heading 3,Titre5,heading 5,Titre51,t5,Roman list,Bloc1,Bloc2,Bloc3,Bloc4,H51,H52,H511,Heading5_Titre5,C_5"/>
    <w:basedOn w:val="Normal"/>
    <w:next w:val="Normal"/>
    <w:link w:val="Titre5Car"/>
    <w:autoRedefine/>
    <w:uiPriority w:val="6"/>
    <w:qFormat/>
    <w:rsid w:val="00F5360C"/>
    <w:pPr>
      <w:numPr>
        <w:ilvl w:val="4"/>
        <w:numId w:val="6"/>
      </w:numPr>
      <w:pBdr>
        <w:bottom w:val="single" w:sz="4" w:space="1" w:color="DEEAF6" w:themeColor="accent1" w:themeTint="33"/>
      </w:pBdr>
      <w:spacing w:before="120" w:after="240" w:line="276" w:lineRule="auto"/>
      <w:ind w:left="1009" w:hanging="1009"/>
      <w:contextualSpacing/>
      <w:outlineLvl w:val="4"/>
    </w:pPr>
    <w:rPr>
      <w:i/>
      <w:color w:val="4F81BD"/>
      <w:sz w:val="22"/>
      <w:szCs w:val="20"/>
      <w:lang w:eastAsia="fr-FR"/>
    </w:rPr>
  </w:style>
  <w:style w:type="paragraph" w:styleId="Titre6">
    <w:name w:val="heading 6"/>
    <w:aliases w:val="H6,sub-dash,sd,5,h6,Picard T6,Bullet list,T6,Ref Heading 3,rh3,Ref Heading 31,rh31,H61,Third Subheading,Heading 6  Appendix Y &amp; Z,H62,Ref Heading 32,rh32,Ref Heading 311,rh311,H611,h61,Third Subheading1,Bullet list1,sub-dash1,sd1,51,H63,rh33"/>
    <w:basedOn w:val="Normal"/>
    <w:next w:val="Normal"/>
    <w:link w:val="Titre6Car"/>
    <w:autoRedefine/>
    <w:uiPriority w:val="6"/>
    <w:qFormat/>
    <w:rsid w:val="00F5360C"/>
    <w:pPr>
      <w:numPr>
        <w:ilvl w:val="5"/>
        <w:numId w:val="6"/>
      </w:numPr>
      <w:pBdr>
        <w:bottom w:val="single" w:sz="4" w:space="1" w:color="D5DCE4" w:themeColor="text2" w:themeTint="33"/>
      </w:pBdr>
      <w:spacing w:before="120" w:after="240" w:line="276" w:lineRule="auto"/>
      <w:ind w:left="1151" w:hanging="1151"/>
      <w:contextualSpacing/>
      <w:outlineLvl w:val="5"/>
    </w:pPr>
    <w:rPr>
      <w:i/>
      <w:iCs/>
      <w:color w:val="4F81BD"/>
      <w:sz w:val="20"/>
      <w:szCs w:val="20"/>
      <w:lang w:eastAsia="fr-FR"/>
    </w:rPr>
  </w:style>
  <w:style w:type="paragraph" w:styleId="Titre7">
    <w:name w:val="heading 7"/>
    <w:aliases w:val="h7,Picard T7,letter list,T7,Paragraph 2,figure caption,Heading7_Titre7,Annexe2,H7,(Shift Ctrl 7),Aston T7,Lev 7,lettered list,7,Heading 7 (do not use),(Alt+7),Sous-titre 4,Do Not Use3,Annexe 21,Annexe 22,Annexe 23,Annexe 24,Annexe 25,Annexe 1"/>
    <w:basedOn w:val="Normal"/>
    <w:next w:val="Normal"/>
    <w:link w:val="Titre7Car"/>
    <w:autoRedefine/>
    <w:uiPriority w:val="6"/>
    <w:qFormat/>
    <w:rsid w:val="00F5360C"/>
    <w:pPr>
      <w:numPr>
        <w:ilvl w:val="6"/>
        <w:numId w:val="6"/>
      </w:numPr>
      <w:spacing w:before="120" w:after="240"/>
      <w:ind w:left="1298" w:hanging="1298"/>
      <w:outlineLvl w:val="6"/>
    </w:pPr>
    <w:rPr>
      <w:bCs/>
      <w:i/>
      <w:color w:val="2E74B5" w:themeColor="accent1" w:themeShade="BF"/>
      <w:sz w:val="20"/>
      <w:szCs w:val="20"/>
      <w:lang w:eastAsia="fr-FR"/>
    </w:rPr>
  </w:style>
  <w:style w:type="paragraph" w:styleId="Titre8">
    <w:name w:val="heading 8"/>
    <w:aliases w:val="h8,Picard T8,action,T8,OurHeadings,Paragraph 3,table caption,Heading8_Titre8,Annexe3,Aston Légende,Lev 8,Center Bold,8,Heading 8 (do not use),(Alt+8),Sous-titre 5,Do Not Use2,Annexe 2,heading 8,Annexe 31,Annexe 32,Annexe 33,L1 Heading, action"/>
    <w:basedOn w:val="Normal"/>
    <w:next w:val="Normal"/>
    <w:link w:val="Titre8Car"/>
    <w:autoRedefine/>
    <w:uiPriority w:val="6"/>
    <w:qFormat/>
    <w:rsid w:val="00F5360C"/>
    <w:pPr>
      <w:numPr>
        <w:ilvl w:val="7"/>
        <w:numId w:val="6"/>
      </w:numPr>
      <w:spacing w:before="120" w:after="240"/>
      <w:outlineLvl w:val="7"/>
    </w:pPr>
    <w:rPr>
      <w:bCs/>
      <w:i/>
      <w:iCs/>
      <w:color w:val="2E74B5" w:themeColor="accent1" w:themeShade="BF"/>
      <w:sz w:val="20"/>
      <w:szCs w:val="20"/>
      <w:lang w:eastAsia="fr-FR"/>
    </w:rPr>
  </w:style>
  <w:style w:type="paragraph" w:styleId="Titre9">
    <w:name w:val="heading 9"/>
    <w:aliases w:val="Titre 10,h9,RFP Reference,Picard colonne,progress, progress,App Heading,T9,Paragraph 4,Titre 101,Titre 102,Titre 103,Titre 1011,Heading9_Titre9,Annexe4,Lev 9,Titre 1012,Titre 104,Titre 1013,Titre 105,Titre 1014,Titre 106,Titre 1015,9,Total jou"/>
    <w:basedOn w:val="Normal"/>
    <w:next w:val="Normal"/>
    <w:link w:val="Titre9Car"/>
    <w:uiPriority w:val="6"/>
    <w:qFormat/>
    <w:rsid w:val="00323615"/>
    <w:pPr>
      <w:numPr>
        <w:ilvl w:val="8"/>
        <w:numId w:val="6"/>
      </w:numPr>
      <w:spacing w:before="320" w:after="100"/>
      <w:outlineLvl w:val="8"/>
    </w:pPr>
    <w:rPr>
      <w:rFonts w:ascii="Cambria" w:hAnsi="Cambria"/>
      <w:i/>
      <w:iCs/>
      <w:color w:val="9BBB59"/>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ttention">
    <w:name w:val="attention"/>
    <w:basedOn w:val="Normal"/>
    <w:qFormat/>
    <w:rsid w:val="00323615"/>
    <w:pPr>
      <w:spacing w:line="240" w:lineRule="auto"/>
      <w:ind w:left="851"/>
    </w:pPr>
    <w:rPr>
      <w:b/>
      <w:i/>
      <w:color w:val="1F4E79" w:themeColor="accent1" w:themeShade="80"/>
    </w:rPr>
  </w:style>
  <w:style w:type="paragraph" w:customStyle="1" w:styleId="code">
    <w:name w:val="code"/>
    <w:basedOn w:val="Normal"/>
    <w:link w:val="codeCar"/>
    <w:qFormat/>
    <w:rsid w:val="006278C8"/>
    <w:pPr>
      <w:pBdr>
        <w:top w:val="single" w:sz="4" w:space="1" w:color="auto"/>
        <w:left w:val="single" w:sz="4" w:space="4" w:color="auto"/>
        <w:bottom w:val="single" w:sz="4" w:space="1" w:color="auto"/>
        <w:right w:val="single" w:sz="4" w:space="4" w:color="auto"/>
      </w:pBdr>
      <w:shd w:val="clear" w:color="auto" w:fill="D9D9D9" w:themeFill="background1" w:themeFillShade="D9"/>
      <w:spacing w:after="60" w:line="276" w:lineRule="auto"/>
    </w:pPr>
    <w:rPr>
      <w:rFonts w:ascii="Courier New" w:hAnsi="Courier New" w:cs="Courier New"/>
      <w:b/>
      <w:sz w:val="20"/>
    </w:rPr>
  </w:style>
  <w:style w:type="character" w:customStyle="1" w:styleId="codeCar">
    <w:name w:val="code Car"/>
    <w:basedOn w:val="Policepardfaut"/>
    <w:link w:val="code"/>
    <w:rsid w:val="006278C8"/>
    <w:rPr>
      <w:rFonts w:ascii="Courier New" w:eastAsia="Times New Roman" w:hAnsi="Courier New" w:cs="Courier New"/>
      <w:b/>
      <w:sz w:val="20"/>
      <w:shd w:val="clear" w:color="auto" w:fill="D9D9D9" w:themeFill="background1" w:themeFillShade="D9"/>
      <w:lang w:bidi="en-US"/>
    </w:rPr>
  </w:style>
  <w:style w:type="paragraph" w:styleId="En-tte">
    <w:name w:val="header"/>
    <w:basedOn w:val="Normal"/>
    <w:link w:val="En-tteCar"/>
    <w:rsid w:val="00323615"/>
    <w:pPr>
      <w:tabs>
        <w:tab w:val="center" w:pos="4536"/>
        <w:tab w:val="right" w:pos="9072"/>
      </w:tabs>
      <w:spacing w:line="240" w:lineRule="auto"/>
      <w:jc w:val="center"/>
    </w:pPr>
    <w:rPr>
      <w:sz w:val="20"/>
    </w:rPr>
  </w:style>
  <w:style w:type="character" w:customStyle="1" w:styleId="En-tteCar">
    <w:name w:val="En-tête Car"/>
    <w:link w:val="En-tte"/>
    <w:rsid w:val="00323615"/>
    <w:rPr>
      <w:rFonts w:ascii="Times New Roman" w:eastAsia="Times New Roman" w:hAnsi="Times New Roman" w:cs="Times New Roman"/>
      <w:sz w:val="20"/>
      <w:lang w:bidi="en-US"/>
    </w:rPr>
  </w:style>
  <w:style w:type="character" w:customStyle="1" w:styleId="Titre2Car">
    <w:name w:val="Titre 2 Car"/>
    <w:aliases w:val="H2 Car,Tempo Heading 2 Car,Titre 2 tbo Car,T2 Car,l2 Car,I2 Car,Heading 2 Car,Titre2 Car,heading 2 Car,InterTitre Car,Titre 2 CEA Car,h2 Car,Chapter Title Car,Titre 1b Car,Heading Two Car,2nd level Car,Fonctionnalité Car,Titre 21 Car"/>
    <w:link w:val="Titre2"/>
    <w:uiPriority w:val="99"/>
    <w:rsid w:val="00463022"/>
    <w:rPr>
      <w:color w:val="365F91"/>
      <w:lang w:eastAsia="fr-FR"/>
    </w:rPr>
  </w:style>
  <w:style w:type="character" w:customStyle="1" w:styleId="Titre1Car">
    <w:name w:val="Titre 1 Car"/>
    <w:aliases w:val="H1 Car,t1 Car,Titre 11 Car,t1.T1.Titre 1 Car,Titre 1 sans saut de page Car,t1.T1.Titre 1Annexe Car,TITRE1 Car,heading 1 Car,Titre 1ed Car,stydde Car,Titre : normal+police 18 points Car,gras Car,t1.T1 Car,Titre 1I Car,h1 Car,1titre Car"/>
    <w:link w:val="Titre1"/>
    <w:uiPriority w:val="9"/>
    <w:rsid w:val="00F5360C"/>
    <w:rPr>
      <w:b/>
      <w:bCs/>
      <w:color w:val="365F91"/>
      <w:sz w:val="28"/>
      <w:lang w:eastAsia="fr-FR"/>
    </w:rPr>
  </w:style>
  <w:style w:type="paragraph" w:styleId="En-ttedetabledesmatires">
    <w:name w:val="TOC Heading"/>
    <w:basedOn w:val="Titre2"/>
    <w:next w:val="Normal"/>
    <w:uiPriority w:val="39"/>
    <w:qFormat/>
    <w:rsid w:val="007A4391"/>
    <w:pPr>
      <w:numPr>
        <w:ilvl w:val="0"/>
        <w:numId w:val="0"/>
      </w:numPr>
      <w:outlineLvl w:val="9"/>
    </w:pPr>
  </w:style>
  <w:style w:type="paragraph" w:styleId="Lgende">
    <w:name w:val="caption"/>
    <w:aliases w:val="Analyse"/>
    <w:basedOn w:val="Normal"/>
    <w:next w:val="Normal"/>
    <w:link w:val="LgendeCar"/>
    <w:uiPriority w:val="35"/>
    <w:qFormat/>
    <w:rsid w:val="008A127F"/>
    <w:pPr>
      <w:spacing w:after="120" w:line="240" w:lineRule="auto"/>
      <w:jc w:val="center"/>
    </w:pPr>
    <w:rPr>
      <w:b/>
      <w:bCs/>
      <w:sz w:val="18"/>
      <w:szCs w:val="18"/>
    </w:rPr>
  </w:style>
  <w:style w:type="character" w:styleId="Lienhypertexte">
    <w:name w:val="Hyperlink"/>
    <w:uiPriority w:val="99"/>
    <w:qFormat/>
    <w:rsid w:val="00005300"/>
    <w:rPr>
      <w:rFonts w:ascii="Candara" w:hAnsi="Candara"/>
      <w:color w:val="0000FF"/>
      <w:u w:val="single"/>
    </w:rPr>
  </w:style>
  <w:style w:type="paragraph" w:styleId="Paragraphedeliste">
    <w:name w:val="List Paragraph"/>
    <w:aliases w:val="lp1,TITRE 2,grand_titre,Paragraphe  revu,YC Bulet,Texte Général,TITRE REFERENCE,References,Numbered paragraph,Liste 1,List Paragraph,Bullets,List Bullet Mary,List Paragraph1,test,List Paragraph (numbered (a)),Bullet Answer,Desmond 2"/>
    <w:basedOn w:val="Normal"/>
    <w:link w:val="ParagraphedelisteCar"/>
    <w:uiPriority w:val="34"/>
    <w:qFormat/>
    <w:rsid w:val="00323615"/>
    <w:pPr>
      <w:ind w:left="720"/>
      <w:contextualSpacing/>
    </w:pPr>
  </w:style>
  <w:style w:type="character" w:customStyle="1" w:styleId="ParagraphedelisteCar">
    <w:name w:val="Paragraphe de liste Car"/>
    <w:aliases w:val="lp1 Car,TITRE 2 Car,grand_titre Car,Paragraphe  revu Car,YC Bulet Car,Texte Général Car,TITRE REFERENCE Car,References Car,Numbered paragraph Car,Liste 1 Car,List Paragraph Car,Bullets Car,List Bullet Mary Car,List Paragraph1 Car"/>
    <w:basedOn w:val="Policepardfaut"/>
    <w:link w:val="Paragraphedeliste"/>
    <w:uiPriority w:val="34"/>
    <w:qFormat/>
    <w:rsid w:val="00323615"/>
    <w:rPr>
      <w:rFonts w:ascii="Times New Roman" w:eastAsia="Times New Roman" w:hAnsi="Times New Roman" w:cs="Times New Roman"/>
      <w:sz w:val="24"/>
      <w:lang w:bidi="en-US"/>
    </w:rPr>
  </w:style>
  <w:style w:type="paragraph" w:customStyle="1" w:styleId="Listeniveau1">
    <w:name w:val="Liste niveau 1"/>
    <w:basedOn w:val="Paragraphedeliste"/>
    <w:link w:val="Listeniveau1Car"/>
    <w:qFormat/>
    <w:rsid w:val="00496672"/>
    <w:pPr>
      <w:numPr>
        <w:numId w:val="2"/>
      </w:numPr>
      <w:spacing w:before="120" w:line="276" w:lineRule="auto"/>
      <w:ind w:left="737" w:hanging="340"/>
      <w:contextualSpacing w:val="0"/>
    </w:pPr>
  </w:style>
  <w:style w:type="character" w:customStyle="1" w:styleId="Listeniveau1Car">
    <w:name w:val="Liste niveau 1 Car"/>
    <w:basedOn w:val="ParagraphedelisteCar"/>
    <w:link w:val="Listeniveau1"/>
    <w:rsid w:val="00496672"/>
    <w:rPr>
      <w:rFonts w:ascii="Times New Roman" w:eastAsia="Times New Roman" w:hAnsi="Times New Roman" w:cs="Times New Roman"/>
      <w:sz w:val="24"/>
      <w:lang w:bidi="en-US"/>
    </w:rPr>
  </w:style>
  <w:style w:type="paragraph" w:customStyle="1" w:styleId="Listeniveau2">
    <w:name w:val="Liste niveau 2"/>
    <w:basedOn w:val="Listeniveau1"/>
    <w:link w:val="Listeniveau2Car"/>
    <w:qFormat/>
    <w:rsid w:val="00496672"/>
    <w:pPr>
      <w:numPr>
        <w:numId w:val="3"/>
      </w:numPr>
      <w:spacing w:before="60"/>
      <w:ind w:left="1077" w:hanging="340"/>
    </w:pPr>
  </w:style>
  <w:style w:type="character" w:customStyle="1" w:styleId="Listeniveau2Car">
    <w:name w:val="Liste niveau 2 Car"/>
    <w:basedOn w:val="ParagraphedelisteCar"/>
    <w:link w:val="Listeniveau2"/>
    <w:rsid w:val="00496672"/>
    <w:rPr>
      <w:rFonts w:ascii="Times New Roman" w:eastAsia="Times New Roman" w:hAnsi="Times New Roman" w:cs="Times New Roman"/>
      <w:sz w:val="24"/>
      <w:lang w:bidi="en-US"/>
    </w:rPr>
  </w:style>
  <w:style w:type="paragraph" w:customStyle="1" w:styleId="Listeniveau3">
    <w:name w:val="Liste niveau 3"/>
    <w:basedOn w:val="Listeniveau2"/>
    <w:link w:val="Listeniveau3Car"/>
    <w:qFormat/>
    <w:rsid w:val="003D63BE"/>
    <w:pPr>
      <w:numPr>
        <w:numId w:val="4"/>
      </w:numPr>
      <w:ind w:left="1474" w:hanging="340"/>
    </w:pPr>
  </w:style>
  <w:style w:type="character" w:customStyle="1" w:styleId="Listeniveau3Car">
    <w:name w:val="Liste niveau 3 Car"/>
    <w:basedOn w:val="ParagraphedelisteCar"/>
    <w:link w:val="Listeniveau3"/>
    <w:rsid w:val="003D63BE"/>
    <w:rPr>
      <w:rFonts w:ascii="Times New Roman" w:eastAsia="Times New Roman" w:hAnsi="Times New Roman" w:cs="Times New Roman"/>
      <w:sz w:val="24"/>
      <w:lang w:bidi="en-US"/>
    </w:rPr>
  </w:style>
  <w:style w:type="paragraph" w:customStyle="1" w:styleId="Listeniveau4">
    <w:name w:val="Liste niveau 4"/>
    <w:basedOn w:val="Listeniveau3"/>
    <w:link w:val="Listeniveau4Car"/>
    <w:qFormat/>
    <w:rsid w:val="003D63BE"/>
    <w:pPr>
      <w:numPr>
        <w:ilvl w:val="2"/>
        <w:numId w:val="5"/>
      </w:numPr>
      <w:tabs>
        <w:tab w:val="clear" w:pos="2160"/>
      </w:tabs>
      <w:ind w:left="1814" w:hanging="340"/>
    </w:pPr>
  </w:style>
  <w:style w:type="character" w:customStyle="1" w:styleId="Listeniveau4Car">
    <w:name w:val="Liste niveau 4 Car"/>
    <w:basedOn w:val="ParagraphedelisteCar"/>
    <w:link w:val="Listeniveau4"/>
    <w:rsid w:val="003D63BE"/>
    <w:rPr>
      <w:rFonts w:ascii="Times New Roman" w:eastAsia="Times New Roman" w:hAnsi="Times New Roman" w:cs="Times New Roman"/>
      <w:sz w:val="24"/>
      <w:lang w:bidi="en-US"/>
    </w:rPr>
  </w:style>
  <w:style w:type="paragraph" w:styleId="NormalWeb">
    <w:name w:val="Normal (Web)"/>
    <w:basedOn w:val="Normal"/>
    <w:uiPriority w:val="99"/>
    <w:semiHidden/>
    <w:unhideWhenUsed/>
    <w:rsid w:val="00323615"/>
    <w:pPr>
      <w:spacing w:before="100" w:beforeAutospacing="1" w:after="100" w:afterAutospacing="1" w:line="240" w:lineRule="auto"/>
      <w:jc w:val="left"/>
    </w:pPr>
    <w:rPr>
      <w:lang w:eastAsia="fr-FR"/>
    </w:rPr>
  </w:style>
  <w:style w:type="paragraph" w:styleId="Pieddepage">
    <w:name w:val="footer"/>
    <w:basedOn w:val="Normal"/>
    <w:link w:val="PieddepageCar"/>
    <w:uiPriority w:val="99"/>
    <w:unhideWhenUsed/>
    <w:rsid w:val="00323615"/>
    <w:pPr>
      <w:tabs>
        <w:tab w:val="center" w:pos="5103"/>
        <w:tab w:val="right" w:pos="10206"/>
      </w:tabs>
      <w:spacing w:line="240" w:lineRule="auto"/>
      <w:jc w:val="center"/>
    </w:pPr>
    <w:rPr>
      <w:rFonts w:cstheme="minorBidi"/>
      <w:sz w:val="16"/>
    </w:rPr>
  </w:style>
  <w:style w:type="character" w:customStyle="1" w:styleId="PieddepageCar">
    <w:name w:val="Pied de page Car"/>
    <w:basedOn w:val="Policepardfaut"/>
    <w:link w:val="Pieddepage"/>
    <w:uiPriority w:val="99"/>
    <w:rsid w:val="00323615"/>
    <w:rPr>
      <w:rFonts w:ascii="Times New Roman" w:hAnsi="Times New Roman"/>
      <w:sz w:val="16"/>
    </w:rPr>
  </w:style>
  <w:style w:type="paragraph" w:styleId="Sansinterligne">
    <w:name w:val="No Spacing"/>
    <w:basedOn w:val="Normal"/>
    <w:link w:val="SansinterligneCar"/>
    <w:uiPriority w:val="1"/>
    <w:qFormat/>
    <w:rsid w:val="00323615"/>
    <w:pPr>
      <w:spacing w:line="240" w:lineRule="auto"/>
    </w:pPr>
  </w:style>
  <w:style w:type="character" w:customStyle="1" w:styleId="SansinterligneCar">
    <w:name w:val="Sans interligne Car"/>
    <w:basedOn w:val="Policepardfaut"/>
    <w:link w:val="Sansinterligne"/>
    <w:uiPriority w:val="1"/>
    <w:rsid w:val="00323615"/>
    <w:rPr>
      <w:rFonts w:ascii="Times New Roman" w:eastAsia="Times New Roman" w:hAnsi="Times New Roman" w:cs="Times New Roman"/>
      <w:sz w:val="24"/>
      <w:lang w:bidi="en-US"/>
    </w:rPr>
  </w:style>
  <w:style w:type="paragraph" w:styleId="Sous-titre">
    <w:name w:val="Subtitle"/>
    <w:basedOn w:val="Normal"/>
    <w:next w:val="Normal"/>
    <w:link w:val="Sous-titreCar"/>
    <w:uiPriority w:val="11"/>
    <w:qFormat/>
    <w:rsid w:val="00323615"/>
    <w:pPr>
      <w:spacing w:before="240" w:after="120"/>
      <w:jc w:val="center"/>
    </w:pPr>
    <w:rPr>
      <w:i/>
      <w:iCs/>
      <w:sz w:val="28"/>
      <w:lang w:eastAsia="fr-FR"/>
    </w:rPr>
  </w:style>
  <w:style w:type="character" w:customStyle="1" w:styleId="Sous-titreCar">
    <w:name w:val="Sous-titre Car"/>
    <w:link w:val="Sous-titre"/>
    <w:uiPriority w:val="11"/>
    <w:rsid w:val="00323615"/>
    <w:rPr>
      <w:rFonts w:ascii="Times New Roman" w:eastAsia="Times New Roman" w:hAnsi="Times New Roman" w:cs="Times New Roman"/>
      <w:i/>
      <w:iCs/>
      <w:sz w:val="28"/>
      <w:szCs w:val="24"/>
      <w:lang w:eastAsia="fr-FR"/>
    </w:rPr>
  </w:style>
  <w:style w:type="paragraph" w:customStyle="1" w:styleId="SousTitreTableau">
    <w:name w:val="SousTitre Tableau"/>
    <w:basedOn w:val="Sansinterligne"/>
    <w:qFormat/>
    <w:rsid w:val="00323615"/>
    <w:pPr>
      <w:spacing w:before="60" w:after="60"/>
      <w:jc w:val="center"/>
    </w:pPr>
    <w:rPr>
      <w:b/>
      <w:i/>
      <w:sz w:val="22"/>
    </w:rPr>
  </w:style>
  <w:style w:type="paragraph" w:styleId="Tabledesillustrations">
    <w:name w:val="table of figures"/>
    <w:basedOn w:val="Normal"/>
    <w:next w:val="Normal"/>
    <w:uiPriority w:val="99"/>
    <w:unhideWhenUsed/>
    <w:rsid w:val="004242CD"/>
    <w:pPr>
      <w:tabs>
        <w:tab w:val="right" w:leader="dot" w:pos="10081"/>
      </w:tabs>
      <w:spacing w:line="240" w:lineRule="auto"/>
    </w:pPr>
    <w:rPr>
      <w:i/>
      <w:noProof/>
      <w:color w:val="4F81BD"/>
      <w:sz w:val="22"/>
    </w:rPr>
  </w:style>
  <w:style w:type="paragraph" w:customStyle="1" w:styleId="TexteTableau">
    <w:name w:val="Texte Tableau"/>
    <w:basedOn w:val="Normal"/>
    <w:qFormat/>
    <w:rsid w:val="00323615"/>
    <w:pPr>
      <w:keepNext/>
      <w:keepLines/>
      <w:spacing w:before="60" w:after="60" w:line="240" w:lineRule="auto"/>
      <w:ind w:left="57" w:right="57"/>
    </w:pPr>
    <w:rPr>
      <w:sz w:val="20"/>
      <w:lang w:eastAsia="fr-FR"/>
    </w:rPr>
  </w:style>
  <w:style w:type="paragraph" w:styleId="Titre">
    <w:name w:val="Title"/>
    <w:basedOn w:val="Normal"/>
    <w:next w:val="Normal"/>
    <w:link w:val="TitreCar"/>
    <w:uiPriority w:val="10"/>
    <w:qFormat/>
    <w:rsid w:val="00323615"/>
    <w:pPr>
      <w:tabs>
        <w:tab w:val="left" w:pos="8280"/>
      </w:tabs>
      <w:jc w:val="center"/>
    </w:pPr>
    <w:rPr>
      <w:b/>
      <w:color w:val="5B9BD5" w:themeColor="accent1"/>
      <w:sz w:val="64"/>
      <w:szCs w:val="64"/>
    </w:rPr>
  </w:style>
  <w:style w:type="character" w:customStyle="1" w:styleId="TitreCar">
    <w:name w:val="Titre Car"/>
    <w:link w:val="Titre"/>
    <w:uiPriority w:val="10"/>
    <w:rsid w:val="00323615"/>
    <w:rPr>
      <w:rFonts w:ascii="Times New Roman" w:eastAsia="Times New Roman" w:hAnsi="Times New Roman" w:cs="Times New Roman"/>
      <w:b/>
      <w:color w:val="5B9BD5" w:themeColor="accent1"/>
      <w:sz w:val="64"/>
      <w:szCs w:val="64"/>
      <w:lang w:bidi="en-US"/>
    </w:rPr>
  </w:style>
  <w:style w:type="character" w:customStyle="1" w:styleId="Titre3Car">
    <w:name w:val="Titre 3 Car"/>
    <w:aliases w:val="H3 Car,ttt Car,Tempo Heading 3 Car,T3 Car,Heading 3 Car,l3 Car,CT Car,3 Car,h3 Car,heading 3 Car,3rd level Car,Titre3 Car,Titre 3 CEA Car,Section Car,Heading 3A Car,H31 Car,H32 Car,H311 Car,Arial 12 Fett Car,Titre 3-enh Car,Contrat 3 Car"/>
    <w:link w:val="Titre3"/>
    <w:uiPriority w:val="99"/>
    <w:rsid w:val="00F5360C"/>
    <w:rPr>
      <w:color w:val="4F81BD"/>
      <w:lang w:eastAsia="fr-FR"/>
    </w:rPr>
  </w:style>
  <w:style w:type="character" w:customStyle="1" w:styleId="Titre4Car">
    <w:name w:val="Titre 4 Car"/>
    <w:aliases w:val="H4 Car"/>
    <w:link w:val="Titre4"/>
    <w:uiPriority w:val="99"/>
    <w:rsid w:val="00F5360C"/>
    <w:rPr>
      <w:i/>
      <w:iCs/>
      <w:color w:val="4F81BD"/>
      <w:lang w:eastAsia="fr-FR"/>
    </w:rPr>
  </w:style>
  <w:style w:type="character" w:customStyle="1" w:styleId="Titre5Car">
    <w:name w:val="Titre 5 Car"/>
    <w:aliases w:val="H5 Car,Titre niveau 5 Car,Article Car,h5 Car,ASAPHeading 5 Car,Bloc Car,Texte inter Car,TEXTE INTER Car,Contrat 5 Car,Chapitre 1.1.1.1. Car,niveau 5 Car,Sous-chapitre (niveau 4) Car,Org Heading 3 Car,Titre5 Car,heading 5 Car,Titre51 Car"/>
    <w:link w:val="Titre5"/>
    <w:uiPriority w:val="99"/>
    <w:rsid w:val="00F5360C"/>
    <w:rPr>
      <w:i/>
      <w:color w:val="4F81BD"/>
      <w:sz w:val="22"/>
      <w:szCs w:val="20"/>
      <w:lang w:eastAsia="fr-FR"/>
    </w:rPr>
  </w:style>
  <w:style w:type="character" w:customStyle="1" w:styleId="Titre6Car">
    <w:name w:val="Titre 6 Car"/>
    <w:aliases w:val="H6 Car,sub-dash Car,sd Car,5 Car,h6 Car,Picard T6 Car,Bullet list Car,T6 Car,Ref Heading 3 Car,rh3 Car,Ref Heading 31 Car,rh31 Car,H61 Car,Third Subheading Car,Heading 6  Appendix Y &amp; Z Car,H62 Car,Ref Heading 32 Car,rh32 Car,rh311 Car"/>
    <w:link w:val="Titre6"/>
    <w:uiPriority w:val="99"/>
    <w:rsid w:val="00F5360C"/>
    <w:rPr>
      <w:i/>
      <w:iCs/>
      <w:color w:val="4F81BD"/>
      <w:sz w:val="20"/>
      <w:szCs w:val="20"/>
      <w:lang w:eastAsia="fr-FR"/>
    </w:rPr>
  </w:style>
  <w:style w:type="character" w:customStyle="1" w:styleId="Titre7Car">
    <w:name w:val="Titre 7 Car"/>
    <w:aliases w:val="h7 Car,Picard T7 Car,letter list Car,T7 Car,Paragraph 2 Car,figure caption Car,Heading7_Titre7 Car,Annexe2 Car,H7 Car,(Shift Ctrl 7) Car,Aston T7 Car,Lev 7 Car,lettered list Car,7 Car,Heading 7 (do not use) Car,(Alt+7) Car,Sous-titre 4 Car"/>
    <w:link w:val="Titre7"/>
    <w:uiPriority w:val="99"/>
    <w:rsid w:val="00F5360C"/>
    <w:rPr>
      <w:bCs/>
      <w:i/>
      <w:color w:val="2E74B5" w:themeColor="accent1" w:themeShade="BF"/>
      <w:sz w:val="20"/>
      <w:szCs w:val="20"/>
      <w:lang w:eastAsia="fr-FR"/>
    </w:rPr>
  </w:style>
  <w:style w:type="character" w:customStyle="1" w:styleId="Titre8Car">
    <w:name w:val="Titre 8 Car"/>
    <w:aliases w:val="h8 Car,Picard T8 Car,action Car,T8 Car,OurHeadings Car,Paragraph 3 Car,table caption Car,Heading8_Titre8 Car,Annexe3 Car,Aston Légende Car,Lev 8 Car,Center Bold Car,8 Car,Heading 8 (do not use) Car,(Alt+8) Car,Sous-titre 5 Car,Annexe 2 Car"/>
    <w:link w:val="Titre8"/>
    <w:uiPriority w:val="99"/>
    <w:rsid w:val="00F5360C"/>
    <w:rPr>
      <w:bCs/>
      <w:i/>
      <w:iCs/>
      <w:color w:val="2E74B5" w:themeColor="accent1" w:themeShade="BF"/>
      <w:sz w:val="20"/>
      <w:szCs w:val="20"/>
      <w:lang w:eastAsia="fr-FR"/>
    </w:rPr>
  </w:style>
  <w:style w:type="character" w:customStyle="1" w:styleId="Titre9Car">
    <w:name w:val="Titre 9 Car"/>
    <w:aliases w:val="Titre 10 Car,h9 Car,RFP Reference Car,Picard colonne Car,progress Car, progress Car,App Heading Car,T9 Car,Paragraph 4 Car,Titre 101 Car,Titre 102 Car,Titre 103 Car,Titre 1011 Car,Heading9_Titre9 Car,Annexe4 Car,Lev 9 Car,Titre 1012 Car"/>
    <w:link w:val="Titre9"/>
    <w:uiPriority w:val="99"/>
    <w:rsid w:val="00323615"/>
    <w:rPr>
      <w:rFonts w:ascii="Cambria" w:hAnsi="Cambria"/>
      <w:i/>
      <w:iCs/>
      <w:color w:val="9BBB59"/>
      <w:sz w:val="20"/>
      <w:szCs w:val="20"/>
      <w:lang w:eastAsia="fr-FR"/>
    </w:rPr>
  </w:style>
  <w:style w:type="paragraph" w:customStyle="1" w:styleId="Titretableau">
    <w:name w:val="Titre tableau"/>
    <w:basedOn w:val="Normal"/>
    <w:qFormat/>
    <w:rsid w:val="003D63BE"/>
    <w:pPr>
      <w:spacing w:line="240" w:lineRule="auto"/>
      <w:jc w:val="center"/>
    </w:pPr>
    <w:rPr>
      <w:b/>
      <w:lang w:eastAsia="fr-FR"/>
    </w:rPr>
  </w:style>
  <w:style w:type="paragraph" w:styleId="TM1">
    <w:name w:val="toc 1"/>
    <w:basedOn w:val="Normal"/>
    <w:next w:val="Normal"/>
    <w:autoRedefine/>
    <w:uiPriority w:val="39"/>
    <w:rsid w:val="00323615"/>
    <w:pPr>
      <w:tabs>
        <w:tab w:val="left" w:pos="720"/>
        <w:tab w:val="right" w:leader="dot" w:pos="10081"/>
      </w:tabs>
      <w:spacing w:before="120" w:after="120" w:line="240" w:lineRule="auto"/>
      <w:jc w:val="left"/>
    </w:pPr>
    <w:rPr>
      <w:b/>
      <w:bCs/>
      <w:caps/>
      <w:color w:val="4F81BD"/>
      <w:sz w:val="22"/>
      <w:szCs w:val="20"/>
    </w:rPr>
  </w:style>
  <w:style w:type="paragraph" w:styleId="TM2">
    <w:name w:val="toc 2"/>
    <w:basedOn w:val="Normal"/>
    <w:next w:val="Normal"/>
    <w:autoRedefine/>
    <w:uiPriority w:val="39"/>
    <w:rsid w:val="00323615"/>
    <w:pPr>
      <w:tabs>
        <w:tab w:val="left" w:pos="1200"/>
        <w:tab w:val="right" w:leader="dot" w:pos="10081"/>
      </w:tabs>
      <w:spacing w:line="240" w:lineRule="auto"/>
      <w:ind w:left="240"/>
      <w:jc w:val="left"/>
    </w:pPr>
    <w:rPr>
      <w:color w:val="4F81BD"/>
      <w:sz w:val="20"/>
      <w:szCs w:val="20"/>
    </w:rPr>
  </w:style>
  <w:style w:type="paragraph" w:styleId="TM3">
    <w:name w:val="toc 3"/>
    <w:basedOn w:val="Normal"/>
    <w:next w:val="Normal"/>
    <w:autoRedefine/>
    <w:uiPriority w:val="39"/>
    <w:rsid w:val="00323615"/>
    <w:pPr>
      <w:tabs>
        <w:tab w:val="left" w:pos="1680"/>
        <w:tab w:val="right" w:leader="dot" w:pos="10081"/>
      </w:tabs>
      <w:spacing w:line="240" w:lineRule="auto"/>
      <w:ind w:left="480"/>
      <w:jc w:val="left"/>
    </w:pPr>
    <w:rPr>
      <w:i/>
      <w:iCs/>
      <w:color w:val="4F81BD"/>
      <w:sz w:val="20"/>
      <w:szCs w:val="20"/>
    </w:rPr>
  </w:style>
  <w:style w:type="paragraph" w:styleId="TM4">
    <w:name w:val="toc 4"/>
    <w:basedOn w:val="Normal"/>
    <w:next w:val="Normal"/>
    <w:autoRedefine/>
    <w:uiPriority w:val="39"/>
    <w:unhideWhenUsed/>
    <w:rsid w:val="00065938"/>
    <w:pPr>
      <w:spacing w:line="240" w:lineRule="auto"/>
      <w:ind w:left="720"/>
      <w:jc w:val="left"/>
    </w:pPr>
    <w:rPr>
      <w:color w:val="4F81BD"/>
      <w:sz w:val="18"/>
      <w:szCs w:val="18"/>
    </w:rPr>
  </w:style>
  <w:style w:type="paragraph" w:styleId="TM5">
    <w:name w:val="toc 5"/>
    <w:basedOn w:val="Normal"/>
    <w:next w:val="Normal"/>
    <w:autoRedefine/>
    <w:uiPriority w:val="39"/>
    <w:unhideWhenUsed/>
    <w:rsid w:val="00323615"/>
    <w:pPr>
      <w:ind w:left="960"/>
      <w:jc w:val="left"/>
    </w:pPr>
    <w:rPr>
      <w:color w:val="4F81BD"/>
      <w:sz w:val="18"/>
      <w:szCs w:val="18"/>
    </w:rPr>
  </w:style>
  <w:style w:type="paragraph" w:styleId="TM6">
    <w:name w:val="toc 6"/>
    <w:basedOn w:val="Normal"/>
    <w:next w:val="Normal"/>
    <w:autoRedefine/>
    <w:uiPriority w:val="39"/>
    <w:unhideWhenUsed/>
    <w:rsid w:val="00323615"/>
    <w:pPr>
      <w:ind w:left="1200"/>
      <w:jc w:val="left"/>
    </w:pPr>
    <w:rPr>
      <w:color w:val="4F81BD"/>
      <w:sz w:val="18"/>
      <w:szCs w:val="18"/>
    </w:rPr>
  </w:style>
  <w:style w:type="paragraph" w:styleId="TM7">
    <w:name w:val="toc 7"/>
    <w:basedOn w:val="Normal"/>
    <w:next w:val="Normal"/>
    <w:autoRedefine/>
    <w:uiPriority w:val="39"/>
    <w:unhideWhenUsed/>
    <w:rsid w:val="00323615"/>
    <w:pPr>
      <w:ind w:left="1440"/>
      <w:jc w:val="left"/>
    </w:pPr>
    <w:rPr>
      <w:color w:val="4F81BD"/>
      <w:sz w:val="18"/>
      <w:szCs w:val="18"/>
    </w:rPr>
  </w:style>
  <w:style w:type="paragraph" w:styleId="TM8">
    <w:name w:val="toc 8"/>
    <w:basedOn w:val="Normal"/>
    <w:next w:val="Normal"/>
    <w:autoRedefine/>
    <w:uiPriority w:val="39"/>
    <w:unhideWhenUsed/>
    <w:rsid w:val="00323615"/>
    <w:pPr>
      <w:ind w:left="1680"/>
      <w:jc w:val="left"/>
    </w:pPr>
    <w:rPr>
      <w:color w:val="4F81BD"/>
      <w:sz w:val="18"/>
      <w:szCs w:val="18"/>
    </w:rPr>
  </w:style>
  <w:style w:type="paragraph" w:styleId="TM9">
    <w:name w:val="toc 9"/>
    <w:basedOn w:val="Normal"/>
    <w:next w:val="Normal"/>
    <w:autoRedefine/>
    <w:uiPriority w:val="39"/>
    <w:unhideWhenUsed/>
    <w:rsid w:val="00323615"/>
    <w:pPr>
      <w:ind w:left="1920"/>
      <w:jc w:val="left"/>
    </w:pPr>
    <w:rPr>
      <w:color w:val="4F81BD"/>
      <w:sz w:val="18"/>
      <w:szCs w:val="18"/>
    </w:rPr>
  </w:style>
  <w:style w:type="paragraph" w:customStyle="1" w:styleId="Typedocument">
    <w:name w:val="Type document"/>
    <w:basedOn w:val="Normal"/>
    <w:link w:val="TypedocumentCar"/>
    <w:qFormat/>
    <w:rsid w:val="00323615"/>
    <w:pPr>
      <w:tabs>
        <w:tab w:val="left" w:pos="8280"/>
      </w:tabs>
      <w:spacing w:line="240" w:lineRule="auto"/>
      <w:jc w:val="center"/>
    </w:pPr>
    <w:rPr>
      <w:b/>
      <w:color w:val="5B9BD5" w:themeColor="accent1"/>
      <w:sz w:val="44"/>
      <w:szCs w:val="96"/>
    </w:rPr>
  </w:style>
  <w:style w:type="character" w:customStyle="1" w:styleId="TypedocumentCar">
    <w:name w:val="Type document Car"/>
    <w:basedOn w:val="Policepardfaut"/>
    <w:link w:val="Typedocument"/>
    <w:rsid w:val="00323615"/>
    <w:rPr>
      <w:rFonts w:ascii="Times New Roman" w:eastAsia="Times New Roman" w:hAnsi="Times New Roman" w:cs="Times New Roman"/>
      <w:b/>
      <w:color w:val="5B9BD5" w:themeColor="accent1"/>
      <w:sz w:val="44"/>
      <w:szCs w:val="96"/>
      <w:lang w:bidi="en-US"/>
    </w:rPr>
  </w:style>
  <w:style w:type="paragraph" w:customStyle="1" w:styleId="TexteTableau0">
    <w:name w:val="TexteTableau"/>
    <w:basedOn w:val="Normal"/>
    <w:rsid w:val="001325D6"/>
    <w:pPr>
      <w:keepNext/>
      <w:keepLines/>
      <w:spacing w:before="60" w:after="60" w:line="240" w:lineRule="auto"/>
      <w:ind w:left="57" w:right="57"/>
    </w:pPr>
    <w:rPr>
      <w:rFonts w:ascii="Optima" w:hAnsi="Optima"/>
      <w:lang w:val="en-GB" w:eastAsia="fr-FR"/>
    </w:rPr>
  </w:style>
  <w:style w:type="paragraph" w:customStyle="1" w:styleId="INDEXATION">
    <w:name w:val="INDEXATION"/>
    <w:basedOn w:val="Titre1"/>
    <w:next w:val="Corpsdetexte"/>
    <w:autoRedefine/>
    <w:rsid w:val="004242CD"/>
    <w:pPr>
      <w:keepNext/>
      <w:numPr>
        <w:numId w:val="7"/>
      </w:numPr>
      <w:pBdr>
        <w:bottom w:val="none" w:sz="0" w:space="0" w:color="auto"/>
      </w:pBdr>
      <w:spacing w:before="240" w:after="60"/>
    </w:pPr>
    <w:rPr>
      <w:rFonts w:ascii="Times New Roman" w:hAnsi="Times New Roman"/>
      <w:b w:val="0"/>
      <w:caps/>
      <w:smallCaps/>
      <w:color w:val="auto"/>
      <w:kern w:val="32"/>
      <w:sz w:val="20"/>
      <w:szCs w:val="20"/>
      <w:lang w:eastAsia="en-GB"/>
    </w:rPr>
  </w:style>
  <w:style w:type="paragraph" w:customStyle="1" w:styleId="Listepuce1">
    <w:name w:val="Liste à puce 1"/>
    <w:basedOn w:val="Sansinterligne"/>
    <w:link w:val="Listepuce1Car"/>
    <w:qFormat/>
    <w:rsid w:val="004242CD"/>
    <w:pPr>
      <w:numPr>
        <w:numId w:val="8"/>
      </w:numPr>
      <w:spacing w:before="120" w:line="276" w:lineRule="auto"/>
    </w:pPr>
  </w:style>
  <w:style w:type="paragraph" w:styleId="Corpsdetexte">
    <w:name w:val="Body Text"/>
    <w:basedOn w:val="Normal"/>
    <w:link w:val="CorpsdetexteCar"/>
    <w:uiPriority w:val="99"/>
    <w:unhideWhenUsed/>
    <w:rsid w:val="004242CD"/>
    <w:pPr>
      <w:spacing w:after="120"/>
    </w:pPr>
  </w:style>
  <w:style w:type="character" w:customStyle="1" w:styleId="CorpsdetexteCar">
    <w:name w:val="Corps de texte Car"/>
    <w:basedOn w:val="Policepardfaut"/>
    <w:link w:val="Corpsdetexte"/>
    <w:uiPriority w:val="99"/>
    <w:rsid w:val="004242CD"/>
    <w:rPr>
      <w:rFonts w:ascii="Times New Roman" w:eastAsia="Times New Roman" w:hAnsi="Times New Roman" w:cs="Times New Roman"/>
      <w:sz w:val="24"/>
      <w:lang w:bidi="en-US"/>
    </w:rPr>
  </w:style>
  <w:style w:type="paragraph" w:customStyle="1" w:styleId="Lsitenumrote">
    <w:name w:val="Lsite numérotée"/>
    <w:basedOn w:val="Paragraphedeliste"/>
    <w:link w:val="LsitenumroteCar"/>
    <w:qFormat/>
    <w:rsid w:val="00CB5686"/>
    <w:pPr>
      <w:numPr>
        <w:numId w:val="9"/>
      </w:numPr>
    </w:pPr>
    <w:rPr>
      <w:lang w:eastAsia="fr-FR"/>
    </w:rPr>
  </w:style>
  <w:style w:type="table" w:styleId="Grilledutableau">
    <w:name w:val="Table Grid"/>
    <w:basedOn w:val="TableauNormal"/>
    <w:uiPriority w:val="39"/>
    <w:rsid w:val="002E79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sitenumroteCar">
    <w:name w:val="Lsite numérotée Car"/>
    <w:basedOn w:val="ParagraphedelisteCar"/>
    <w:link w:val="Lsitenumrote"/>
    <w:rsid w:val="00557FD7"/>
    <w:rPr>
      <w:rFonts w:ascii="Times New Roman" w:eastAsia="Times New Roman" w:hAnsi="Times New Roman" w:cs="Times New Roman"/>
      <w:sz w:val="24"/>
      <w:lang w:eastAsia="fr-FR" w:bidi="en-US"/>
    </w:rPr>
  </w:style>
  <w:style w:type="table" w:styleId="TableauGrille4-Accentuation1">
    <w:name w:val="Grid Table 4 Accent 1"/>
    <w:basedOn w:val="TableauNormal"/>
    <w:uiPriority w:val="49"/>
    <w:rsid w:val="002E79D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Style1">
    <w:name w:val="Style1"/>
    <w:basedOn w:val="Listeclaire"/>
    <w:uiPriority w:val="99"/>
    <w:rsid w:val="002330FB"/>
    <w:rPr>
      <w:sz w:val="20"/>
      <w:szCs w:val="20"/>
      <w:lang w:val="en-US" w:eastAsia="fr-FR"/>
    </w:rPr>
    <w:tblPr/>
    <w:tblStylePr w:type="firstRow">
      <w:pPr>
        <w:spacing w:before="0" w:after="0" w:line="240" w:lineRule="auto"/>
      </w:pPr>
      <w:rPr>
        <w:b/>
        <w:bCs/>
        <w:i/>
        <w:iCs/>
        <w:color w:val="FFFFFF"/>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i/>
        <w:i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swCell">
      <w:rPr>
        <w:b/>
        <w:bCs/>
        <w:i w:val="0"/>
        <w:iCs w:val="0"/>
      </w:rPr>
    </w:tblStylePr>
  </w:style>
  <w:style w:type="table" w:styleId="Listeclaire">
    <w:name w:val="Light List"/>
    <w:basedOn w:val="TableauNormal"/>
    <w:uiPriority w:val="61"/>
    <w:semiHidden/>
    <w:unhideWhenUsed/>
    <w:rsid w:val="002330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auGrille1Clair-Accentuation5">
    <w:name w:val="Grid Table 1 Light Accent 5"/>
    <w:basedOn w:val="TableauNormal"/>
    <w:uiPriority w:val="46"/>
    <w:rsid w:val="005922B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8A2A5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Liste2-Accentuation5">
    <w:name w:val="List Table 2 Accent 5"/>
    <w:basedOn w:val="TableauNormal"/>
    <w:uiPriority w:val="47"/>
    <w:rsid w:val="008A2A53"/>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5Fonc-Accentuation5">
    <w:name w:val="Grid Table 5 Dark Accent 5"/>
    <w:basedOn w:val="TableauNormal"/>
    <w:uiPriority w:val="50"/>
    <w:rsid w:val="008A2A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Grille3-Accentuation5">
    <w:name w:val="Grid Table 3 Accent 5"/>
    <w:basedOn w:val="TableauNormal"/>
    <w:uiPriority w:val="48"/>
    <w:rsid w:val="008A2A5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Grille6Couleur-Accentuation1">
    <w:name w:val="Grid Table 6 Colorful Accent 1"/>
    <w:basedOn w:val="TableauNormal"/>
    <w:uiPriority w:val="51"/>
    <w:rsid w:val="008A2A53"/>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6Couleur-Accentuation5">
    <w:name w:val="Grid Table 6 Colorful Accent 5"/>
    <w:basedOn w:val="TableauNormal"/>
    <w:uiPriority w:val="51"/>
    <w:rsid w:val="00907EAC"/>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2-Accentuation5">
    <w:name w:val="Grid Table 2 Accent 5"/>
    <w:basedOn w:val="TableauNormal"/>
    <w:uiPriority w:val="47"/>
    <w:rsid w:val="005A4DE8"/>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4-Accentuation5">
    <w:name w:val="Grid Table 4 Accent 5"/>
    <w:basedOn w:val="TableauNormal"/>
    <w:uiPriority w:val="49"/>
    <w:rsid w:val="005A4DE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Style2">
    <w:name w:val="Style2"/>
    <w:basedOn w:val="Lsitenumrote"/>
    <w:link w:val="Style2Car"/>
    <w:qFormat/>
    <w:rsid w:val="00CB5686"/>
    <w:pPr>
      <w:numPr>
        <w:numId w:val="0"/>
      </w:numPr>
      <w:ind w:left="709" w:hanging="357"/>
      <w:jc w:val="center"/>
    </w:pPr>
  </w:style>
  <w:style w:type="character" w:customStyle="1" w:styleId="Style2Car">
    <w:name w:val="Style2 Car"/>
    <w:basedOn w:val="LsitenumroteCar"/>
    <w:link w:val="Style2"/>
    <w:rsid w:val="00CB5686"/>
    <w:rPr>
      <w:rFonts w:ascii="Candara" w:eastAsia="Times New Roman" w:hAnsi="Candara" w:cs="Times New Roman"/>
      <w:sz w:val="24"/>
      <w:lang w:eastAsia="fr-FR" w:bidi="en-US"/>
    </w:rPr>
  </w:style>
  <w:style w:type="table" w:styleId="TableauGrille4-Accentuation4">
    <w:name w:val="Grid Table 4 Accent 4"/>
    <w:basedOn w:val="TableauNormal"/>
    <w:uiPriority w:val="49"/>
    <w:rsid w:val="00C3588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lledutableau1">
    <w:name w:val="Grille du tableau1"/>
    <w:basedOn w:val="TableauNormal"/>
    <w:next w:val="Grilledutableau"/>
    <w:uiPriority w:val="39"/>
    <w:rsid w:val="004B1FCB"/>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epuce1Car">
    <w:name w:val="Liste à puce 1 Car"/>
    <w:basedOn w:val="Policepardfaut"/>
    <w:link w:val="Listepuce1"/>
    <w:rsid w:val="00BA0722"/>
  </w:style>
  <w:style w:type="paragraph" w:customStyle="1" w:styleId="Listepuce3">
    <w:name w:val="Liste à puce 3"/>
    <w:basedOn w:val="Paragraphedeliste"/>
    <w:link w:val="Listepuce3Car"/>
    <w:qFormat/>
    <w:rsid w:val="00BA0722"/>
    <w:pPr>
      <w:numPr>
        <w:ilvl w:val="1"/>
        <w:numId w:val="13"/>
      </w:numPr>
      <w:spacing w:after="60" w:line="240" w:lineRule="auto"/>
      <w:contextualSpacing w:val="0"/>
    </w:pPr>
    <w:rPr>
      <w:rFonts w:ascii="Times New Roman" w:eastAsia="Times New Roman" w:hAnsi="Times New Roman"/>
      <w:szCs w:val="22"/>
      <w:lang w:eastAsia="fr-FR" w:bidi="en-US"/>
    </w:rPr>
  </w:style>
  <w:style w:type="character" w:customStyle="1" w:styleId="Listepuce3Car">
    <w:name w:val="Liste à puce 3 Car"/>
    <w:basedOn w:val="Policepardfaut"/>
    <w:link w:val="Listepuce3"/>
    <w:rsid w:val="00BA0722"/>
    <w:rPr>
      <w:rFonts w:ascii="Times New Roman" w:eastAsia="Times New Roman" w:hAnsi="Times New Roman"/>
      <w:szCs w:val="22"/>
      <w:lang w:eastAsia="fr-FR" w:bidi="en-US"/>
    </w:rPr>
  </w:style>
  <w:style w:type="table" w:customStyle="1" w:styleId="TableauGrille4-Accentuation11">
    <w:name w:val="Tableau Grille 4 - Accentuation 11"/>
    <w:basedOn w:val="TableauNormal"/>
    <w:uiPriority w:val="49"/>
    <w:rsid w:val="00BA0722"/>
    <w:pPr>
      <w:spacing w:after="0" w:line="240" w:lineRule="auto"/>
    </w:pPr>
    <w:rPr>
      <w:rFonts w:asciiTheme="minorHAnsi" w:hAnsiTheme="minorHAnsi" w:cstheme="minorBidi"/>
      <w:sz w:val="22"/>
      <w:szCs w:val="22"/>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3-Accentuation1">
    <w:name w:val="Grid Table 3 Accent 1"/>
    <w:basedOn w:val="TableauNormal"/>
    <w:uiPriority w:val="48"/>
    <w:rsid w:val="00BA0722"/>
    <w:pPr>
      <w:spacing w:after="0" w:line="240" w:lineRule="auto"/>
    </w:pPr>
    <w:rPr>
      <w:rFonts w:asciiTheme="minorHAnsi" w:hAnsiTheme="minorHAnsi" w:cstheme="minorBidi"/>
      <w:sz w:val="22"/>
      <w:szCs w:val="22"/>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eauGrille4-Accentuation13">
    <w:name w:val="Tableau Grille 4 - Accentuation 13"/>
    <w:basedOn w:val="TableauNormal"/>
    <w:uiPriority w:val="49"/>
    <w:rsid w:val="00BA0722"/>
    <w:pPr>
      <w:spacing w:after="0" w:line="240" w:lineRule="auto"/>
    </w:pPr>
    <w:rPr>
      <w:rFonts w:asciiTheme="minorHAnsi" w:hAnsiTheme="minorHAnsi" w:cstheme="minorBidi"/>
      <w:sz w:val="21"/>
      <w:szCs w:val="21"/>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4-Accentuation51">
    <w:name w:val="Tableau Grille 4 - Accentuation 51"/>
    <w:basedOn w:val="TableauNormal"/>
    <w:next w:val="TableauGrille4-Accentuation5"/>
    <w:uiPriority w:val="49"/>
    <w:rsid w:val="0028382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LgendeCar">
    <w:name w:val="Légende Car"/>
    <w:aliases w:val="Analyse Car"/>
    <w:link w:val="Lgende"/>
    <w:uiPriority w:val="35"/>
    <w:rsid w:val="0041798B"/>
    <w:rPr>
      <w:b/>
      <w:bCs/>
      <w:sz w:val="18"/>
      <w:szCs w:val="18"/>
    </w:rPr>
  </w:style>
  <w:style w:type="table" w:customStyle="1" w:styleId="TableauGrille1Clair-Accentuation11">
    <w:name w:val="Tableau Grille 1 Clair - Accentuation 11"/>
    <w:basedOn w:val="TableauNormal"/>
    <w:uiPriority w:val="46"/>
    <w:rsid w:val="0041798B"/>
    <w:pPr>
      <w:spacing w:after="0" w:line="240" w:lineRule="auto"/>
    </w:pPr>
    <w:rPr>
      <w:rFonts w:ascii="Calibri" w:eastAsia="Times New Roman" w:hAnsi="Calibri"/>
      <w:sz w:val="20"/>
      <w:szCs w:val="20"/>
      <w:lang w:eastAsia="fr-FR"/>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Marquedecommentaire">
    <w:name w:val="annotation reference"/>
    <w:basedOn w:val="Policepardfaut"/>
    <w:uiPriority w:val="99"/>
    <w:semiHidden/>
    <w:unhideWhenUsed/>
    <w:rsid w:val="00CE1C2C"/>
    <w:rPr>
      <w:sz w:val="16"/>
      <w:szCs w:val="16"/>
    </w:rPr>
  </w:style>
  <w:style w:type="paragraph" w:styleId="Commentaire">
    <w:name w:val="annotation text"/>
    <w:basedOn w:val="Normal"/>
    <w:link w:val="CommentaireCar"/>
    <w:uiPriority w:val="99"/>
    <w:semiHidden/>
    <w:unhideWhenUsed/>
    <w:rsid w:val="00CE1C2C"/>
    <w:pPr>
      <w:spacing w:line="240" w:lineRule="auto"/>
    </w:pPr>
    <w:rPr>
      <w:sz w:val="20"/>
      <w:szCs w:val="20"/>
    </w:rPr>
  </w:style>
  <w:style w:type="character" w:customStyle="1" w:styleId="CommentaireCar">
    <w:name w:val="Commentaire Car"/>
    <w:basedOn w:val="Policepardfaut"/>
    <w:link w:val="Commentaire"/>
    <w:uiPriority w:val="99"/>
    <w:semiHidden/>
    <w:rsid w:val="00CE1C2C"/>
    <w:rPr>
      <w:sz w:val="20"/>
      <w:szCs w:val="20"/>
    </w:rPr>
  </w:style>
  <w:style w:type="paragraph" w:styleId="Objetducommentaire">
    <w:name w:val="annotation subject"/>
    <w:basedOn w:val="Commentaire"/>
    <w:next w:val="Commentaire"/>
    <w:link w:val="ObjetducommentaireCar"/>
    <w:uiPriority w:val="99"/>
    <w:semiHidden/>
    <w:unhideWhenUsed/>
    <w:rsid w:val="00CE1C2C"/>
    <w:rPr>
      <w:b/>
      <w:bCs/>
    </w:rPr>
  </w:style>
  <w:style w:type="character" w:customStyle="1" w:styleId="ObjetducommentaireCar">
    <w:name w:val="Objet du commentaire Car"/>
    <w:basedOn w:val="CommentaireCar"/>
    <w:link w:val="Objetducommentaire"/>
    <w:uiPriority w:val="99"/>
    <w:semiHidden/>
    <w:rsid w:val="00CE1C2C"/>
    <w:rPr>
      <w:b/>
      <w:bCs/>
      <w:sz w:val="20"/>
      <w:szCs w:val="20"/>
    </w:rPr>
  </w:style>
  <w:style w:type="paragraph" w:styleId="Textedebulles">
    <w:name w:val="Balloon Text"/>
    <w:basedOn w:val="Normal"/>
    <w:link w:val="TextedebullesCar"/>
    <w:uiPriority w:val="99"/>
    <w:semiHidden/>
    <w:unhideWhenUsed/>
    <w:rsid w:val="00CE1C2C"/>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E1C2C"/>
    <w:rPr>
      <w:rFonts w:ascii="Segoe UI" w:hAnsi="Segoe UI" w:cs="Segoe UI"/>
      <w:sz w:val="18"/>
      <w:szCs w:val="18"/>
    </w:rPr>
  </w:style>
  <w:style w:type="paragraph" w:styleId="Rvision">
    <w:name w:val="Revision"/>
    <w:hidden/>
    <w:uiPriority w:val="99"/>
    <w:semiHidden/>
    <w:rsid w:val="00F812B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9316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yperlink" Target="mailto:freidy.befolo@afreetech.com" TargetMode="External"/><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footer" Target="footer1.xml"/><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eader" Target="header1.xml"/><Relationship Id="rId29" Type="http://schemas.openxmlformats.org/officeDocument/2006/relationships/package" Target="embeddings/Dessin_Microsoft_Visio3.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package" Target="embeddings/Dessin_Microsoft_Visio1.vsdx"/><Relationship Id="rId28" Type="http://schemas.openxmlformats.org/officeDocument/2006/relationships/image" Target="media/image15.emf"/><Relationship Id="rId10" Type="http://schemas.openxmlformats.org/officeDocument/2006/relationships/image" Target="media/image3.png"/><Relationship Id="rId19" Type="http://schemas.openxmlformats.org/officeDocument/2006/relationships/hyperlink" Target="mailto:cyrille.epie@afreetech.com"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emf"/><Relationship Id="rId27" Type="http://schemas.openxmlformats.org/officeDocument/2006/relationships/package" Target="embeddings/Dessin_Microsoft_Visio2.vsdx"/><Relationship Id="rId30" Type="http://schemas.openxmlformats.org/officeDocument/2006/relationships/image" Target="media/image16.emf"/><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8" Type="http://schemas.openxmlformats.org/officeDocument/2006/relationships/image" Target="media/image10.jpe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8.jpeg"/><Relationship Id="rId6" Type="http://schemas.openxmlformats.org/officeDocument/2006/relationships/image" Target="media/image6.png"/><Relationship Id="rId5" Type="http://schemas.openxmlformats.org/officeDocument/2006/relationships/image" Target="media/image1.png"/><Relationship Id="rId4"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eidy.befolo\Documents\Mod&#232;les%20Office%20personnalis&#233;s\AFT-AFTC-TEMPLATE%202024.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15A87-20F6-43B2-8B79-FC6BF5FC9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AFT-AFTC-TEMPLATE 2024.dotx</Template>
  <TotalTime>391</TotalTime>
  <Pages>29</Pages>
  <Words>6170</Words>
  <Characters>33937</Characters>
  <Application>Microsoft Office Word</Application>
  <DocSecurity>0</DocSecurity>
  <Lines>282</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Freidy BEFOLO</dc:creator>
  <cp:keywords/>
  <dc:description/>
  <cp:lastModifiedBy>Freidy BEFOLO</cp:lastModifiedBy>
  <cp:revision>4</cp:revision>
  <dcterms:created xsi:type="dcterms:W3CDTF">2024-12-26T10:58:00Z</dcterms:created>
  <dcterms:modified xsi:type="dcterms:W3CDTF">2025-05-05T18:14:00Z</dcterms:modified>
</cp:coreProperties>
</file>